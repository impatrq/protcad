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9D76DE9" w:rsidP="12C9E53C" w:rsidRDefault="09D76DE9" w14:paraId="489E6579" w14:textId="70C703D6">
      <w:pPr>
        <w:pStyle w:val="Normal"/>
        <w:jc w:val="center"/>
        <w:rPr>
          <w:rFonts w:ascii="Times New Roman" w:hAnsi="Times New Roman" w:eastAsia="Times New Roman" w:cs="Times New Roman"/>
          <w:b w:val="0"/>
          <w:bCs w:val="0"/>
          <w:color w:val="000000" w:themeColor="text1" w:themeTint="FF" w:themeShade="FF"/>
          <w:sz w:val="96"/>
          <w:szCs w:val="96"/>
          <w:u w:val="none"/>
        </w:rPr>
      </w:pPr>
      <w:r w:rsidRPr="12C9E53C" w:rsidR="09D76DE9">
        <w:rPr>
          <w:rFonts w:ascii="Times New Roman" w:hAnsi="Times New Roman" w:eastAsia="Times New Roman" w:cs="Times New Roman"/>
          <w:b w:val="0"/>
          <w:bCs w:val="0"/>
          <w:color w:val="000000" w:themeColor="text1" w:themeTint="FF" w:themeShade="FF"/>
          <w:sz w:val="96"/>
          <w:szCs w:val="96"/>
          <w:u w:val="none"/>
        </w:rPr>
        <w:t>CARPETA DE CAMPO</w:t>
      </w:r>
    </w:p>
    <w:p w:rsidR="09D76DE9" w:rsidP="12C9E53C" w:rsidRDefault="09D76DE9" w14:paraId="63A1E6CB" w14:textId="78397E77">
      <w:pPr>
        <w:pStyle w:val="Normal"/>
        <w:jc w:val="center"/>
        <w:rPr>
          <w:rFonts w:ascii="Times New Roman" w:hAnsi="Times New Roman" w:eastAsia="Times New Roman" w:cs="Times New Roman"/>
          <w:b w:val="0"/>
          <w:bCs w:val="0"/>
          <w:color w:val="000000" w:themeColor="text1" w:themeTint="FF" w:themeShade="FF"/>
          <w:sz w:val="72"/>
          <w:szCs w:val="72"/>
          <w:u w:val="none"/>
        </w:rPr>
      </w:pPr>
      <w:proofErr w:type="spellStart"/>
      <w:r w:rsidRPr="12C9E53C" w:rsidR="09D76DE9">
        <w:rPr>
          <w:rFonts w:ascii="Times New Roman" w:hAnsi="Times New Roman" w:eastAsia="Times New Roman" w:cs="Times New Roman"/>
          <w:b w:val="0"/>
          <w:bCs w:val="0"/>
          <w:color w:val="000000" w:themeColor="text1" w:themeTint="FF" w:themeShade="FF"/>
          <w:sz w:val="72"/>
          <w:szCs w:val="72"/>
          <w:u w:val="none"/>
        </w:rPr>
        <w:t>ProtCad</w:t>
      </w:r>
      <w:proofErr w:type="spellEnd"/>
    </w:p>
    <w:p w:rsidR="12C9E53C" w:rsidP="12C9E53C" w:rsidRDefault="12C9E53C" w14:paraId="78E4C1F9" w14:textId="36289666">
      <w:pPr>
        <w:pStyle w:val="Normal"/>
        <w:jc w:val="center"/>
        <w:rPr>
          <w:rFonts w:ascii="Times New Roman" w:hAnsi="Times New Roman" w:eastAsia="Times New Roman" w:cs="Times New Roman"/>
          <w:b w:val="0"/>
          <w:bCs w:val="0"/>
          <w:color w:val="000000" w:themeColor="text1" w:themeTint="FF" w:themeShade="FF"/>
          <w:sz w:val="72"/>
          <w:szCs w:val="72"/>
          <w:u w:val="none"/>
        </w:rPr>
      </w:pPr>
    </w:p>
    <w:p w:rsidR="12C9E53C" w:rsidP="12C9E53C" w:rsidRDefault="12C9E53C" w14:paraId="43448690" w14:textId="3ED1CF0A">
      <w:pPr>
        <w:pStyle w:val="Normal"/>
        <w:jc w:val="center"/>
        <w:rPr>
          <w:rFonts w:ascii="Times New Roman" w:hAnsi="Times New Roman" w:eastAsia="Times New Roman" w:cs="Times New Roman"/>
          <w:b w:val="0"/>
          <w:bCs w:val="0"/>
          <w:color w:val="000000" w:themeColor="text1" w:themeTint="FF" w:themeShade="FF"/>
          <w:sz w:val="72"/>
          <w:szCs w:val="72"/>
          <w:u w:val="none"/>
        </w:rPr>
      </w:pPr>
    </w:p>
    <w:p w:rsidR="09D76DE9" w:rsidP="12C9E53C" w:rsidRDefault="09D76DE9" w14:paraId="2DFB5F52" w14:textId="2AB249FE">
      <w:pPr>
        <w:pStyle w:val="Normal"/>
        <w:jc w:val="left"/>
        <w:rPr>
          <w:rFonts w:ascii="Times New Roman" w:hAnsi="Times New Roman" w:eastAsia="Times New Roman" w:cs="Times New Roman"/>
          <w:b w:val="0"/>
          <w:bCs w:val="0"/>
          <w:color w:val="000000" w:themeColor="text1" w:themeTint="FF" w:themeShade="FF"/>
          <w:sz w:val="52"/>
          <w:szCs w:val="52"/>
          <w:u w:val="none"/>
        </w:rPr>
      </w:pPr>
      <w:r w:rsidRPr="12C9E53C" w:rsidR="09D76DE9">
        <w:rPr>
          <w:rFonts w:ascii="Times New Roman" w:hAnsi="Times New Roman" w:eastAsia="Times New Roman" w:cs="Times New Roman"/>
          <w:b w:val="0"/>
          <w:bCs w:val="0"/>
          <w:color w:val="000000" w:themeColor="text1" w:themeTint="FF" w:themeShade="FF"/>
          <w:sz w:val="52"/>
          <w:szCs w:val="52"/>
          <w:u w:val="none"/>
        </w:rPr>
        <w:t xml:space="preserve">Proyecto de 7mo </w:t>
      </w:r>
    </w:p>
    <w:p w:rsidR="09D76DE9" w:rsidP="12C9E53C" w:rsidRDefault="09D76DE9" w14:paraId="0FB78CB3" w14:textId="0A948979">
      <w:pPr>
        <w:pStyle w:val="Normal"/>
        <w:jc w:val="left"/>
        <w:rPr>
          <w:rFonts w:ascii="Times New Roman" w:hAnsi="Times New Roman" w:eastAsia="Times New Roman" w:cs="Times New Roman"/>
          <w:b w:val="0"/>
          <w:bCs w:val="0"/>
          <w:color w:val="000000" w:themeColor="text1" w:themeTint="FF" w:themeShade="FF"/>
          <w:sz w:val="52"/>
          <w:szCs w:val="52"/>
          <w:u w:val="none"/>
        </w:rPr>
      </w:pPr>
      <w:r w:rsidRPr="12C9E53C" w:rsidR="09D76DE9">
        <w:rPr>
          <w:rFonts w:ascii="Times New Roman" w:hAnsi="Times New Roman" w:eastAsia="Times New Roman" w:cs="Times New Roman"/>
          <w:b w:val="0"/>
          <w:bCs w:val="0"/>
          <w:color w:val="000000" w:themeColor="text1" w:themeTint="FF" w:themeShade="FF"/>
          <w:sz w:val="52"/>
          <w:szCs w:val="52"/>
          <w:u w:val="none"/>
        </w:rPr>
        <w:t>IMPA</w:t>
      </w:r>
    </w:p>
    <w:p w:rsidR="09D76DE9" w:rsidP="12C9E53C" w:rsidRDefault="09D76DE9" w14:paraId="04989DC9" w14:textId="1FA0DA23">
      <w:pPr>
        <w:pStyle w:val="Normal"/>
        <w:jc w:val="left"/>
        <w:rPr>
          <w:rFonts w:ascii="Times New Roman" w:hAnsi="Times New Roman" w:eastAsia="Times New Roman" w:cs="Times New Roman"/>
          <w:b w:val="0"/>
          <w:bCs w:val="0"/>
          <w:color w:val="000000" w:themeColor="text1" w:themeTint="FF" w:themeShade="FF"/>
          <w:sz w:val="48"/>
          <w:szCs w:val="48"/>
          <w:u w:val="none"/>
        </w:rPr>
      </w:pPr>
      <w:r w:rsidRPr="12C9E53C" w:rsidR="09D76DE9">
        <w:rPr>
          <w:rFonts w:ascii="Times New Roman" w:hAnsi="Times New Roman" w:eastAsia="Times New Roman" w:cs="Times New Roman"/>
          <w:b w:val="0"/>
          <w:bCs w:val="0"/>
          <w:color w:val="000000" w:themeColor="text1" w:themeTint="FF" w:themeShade="FF"/>
          <w:sz w:val="48"/>
          <w:szCs w:val="48"/>
          <w:u w:val="none"/>
        </w:rPr>
        <w:t xml:space="preserve">Integrantes: </w:t>
      </w:r>
    </w:p>
    <w:p w:rsidR="09D76DE9" w:rsidP="12C9E53C" w:rsidRDefault="09D76DE9" w14:paraId="349AC6CA" w14:textId="0A0487B7">
      <w:pPr>
        <w:pStyle w:val="Normal"/>
        <w:jc w:val="left"/>
        <w:rPr>
          <w:rFonts w:ascii="Times New Roman" w:hAnsi="Times New Roman" w:eastAsia="Times New Roman" w:cs="Times New Roman"/>
          <w:b w:val="0"/>
          <w:bCs w:val="0"/>
          <w:color w:val="000000" w:themeColor="text1" w:themeTint="FF" w:themeShade="FF"/>
          <w:sz w:val="48"/>
          <w:szCs w:val="48"/>
          <w:u w:val="none"/>
        </w:rPr>
      </w:pPr>
      <w:proofErr w:type="spellStart"/>
      <w:r w:rsidRPr="12C9E53C" w:rsidR="09D76DE9">
        <w:rPr>
          <w:rFonts w:ascii="Times New Roman" w:hAnsi="Times New Roman" w:eastAsia="Times New Roman" w:cs="Times New Roman"/>
          <w:b w:val="0"/>
          <w:bCs w:val="0"/>
          <w:color w:val="000000" w:themeColor="text1" w:themeTint="FF" w:themeShade="FF"/>
          <w:sz w:val="48"/>
          <w:szCs w:val="48"/>
          <w:u w:val="none"/>
        </w:rPr>
        <w:t>Lopez</w:t>
      </w:r>
      <w:proofErr w:type="spellEnd"/>
      <w:r w:rsidRPr="12C9E53C" w:rsidR="09D76DE9">
        <w:rPr>
          <w:rFonts w:ascii="Times New Roman" w:hAnsi="Times New Roman" w:eastAsia="Times New Roman" w:cs="Times New Roman"/>
          <w:b w:val="0"/>
          <w:bCs w:val="0"/>
          <w:color w:val="000000" w:themeColor="text1" w:themeTint="FF" w:themeShade="FF"/>
          <w:sz w:val="48"/>
          <w:szCs w:val="48"/>
          <w:u w:val="none"/>
        </w:rPr>
        <w:t xml:space="preserve"> Arana Micaela</w:t>
      </w:r>
    </w:p>
    <w:p w:rsidR="09D76DE9" w:rsidP="12C9E53C" w:rsidRDefault="09D76DE9" w14:paraId="14A51C65" w14:textId="2F6F5E1D">
      <w:pPr>
        <w:pStyle w:val="Normal"/>
        <w:jc w:val="left"/>
        <w:rPr>
          <w:rFonts w:ascii="Times New Roman" w:hAnsi="Times New Roman" w:eastAsia="Times New Roman" w:cs="Times New Roman"/>
          <w:b w:val="0"/>
          <w:bCs w:val="0"/>
          <w:color w:val="000000" w:themeColor="text1" w:themeTint="FF" w:themeShade="FF"/>
          <w:sz w:val="48"/>
          <w:szCs w:val="48"/>
          <w:u w:val="none"/>
        </w:rPr>
      </w:pPr>
      <w:proofErr w:type="spellStart"/>
      <w:r w:rsidRPr="12C9E53C" w:rsidR="09D76DE9">
        <w:rPr>
          <w:rFonts w:ascii="Times New Roman" w:hAnsi="Times New Roman" w:eastAsia="Times New Roman" w:cs="Times New Roman"/>
          <w:b w:val="0"/>
          <w:bCs w:val="0"/>
          <w:color w:val="000000" w:themeColor="text1" w:themeTint="FF" w:themeShade="FF"/>
          <w:sz w:val="48"/>
          <w:szCs w:val="48"/>
          <w:u w:val="none"/>
        </w:rPr>
        <w:t>Monzon</w:t>
      </w:r>
      <w:proofErr w:type="spellEnd"/>
      <w:r w:rsidRPr="12C9E53C" w:rsidR="09D76DE9">
        <w:rPr>
          <w:rFonts w:ascii="Times New Roman" w:hAnsi="Times New Roman" w:eastAsia="Times New Roman" w:cs="Times New Roman"/>
          <w:b w:val="0"/>
          <w:bCs w:val="0"/>
          <w:color w:val="000000" w:themeColor="text1" w:themeTint="FF" w:themeShade="FF"/>
          <w:sz w:val="48"/>
          <w:szCs w:val="48"/>
          <w:u w:val="none"/>
        </w:rPr>
        <w:t xml:space="preserve"> Matos Dafne</w:t>
      </w:r>
    </w:p>
    <w:p w:rsidR="12C9E53C" w:rsidP="12C9E53C" w:rsidRDefault="12C9E53C" w14:paraId="0B3DA786" w14:textId="380E0F63">
      <w:pPr>
        <w:pStyle w:val="Normal"/>
        <w:jc w:val="center"/>
        <w:rPr>
          <w:rFonts w:ascii="Times New Roman" w:hAnsi="Times New Roman" w:eastAsia="Times New Roman" w:cs="Times New Roman"/>
          <w:b w:val="0"/>
          <w:bCs w:val="0"/>
          <w:color w:val="000000" w:themeColor="text1" w:themeTint="FF" w:themeShade="FF"/>
          <w:sz w:val="72"/>
          <w:szCs w:val="72"/>
          <w:u w:val="single"/>
        </w:rPr>
      </w:pPr>
    </w:p>
    <w:p w:rsidR="12C9E53C" w:rsidP="12C9E53C" w:rsidRDefault="12C9E53C" w14:paraId="44E40291" w14:textId="1C0CB5DC">
      <w:pPr>
        <w:pStyle w:val="Normal"/>
        <w:jc w:val="center"/>
        <w:rPr>
          <w:rFonts w:ascii="Times New Roman" w:hAnsi="Times New Roman" w:eastAsia="Times New Roman" w:cs="Times New Roman"/>
          <w:b w:val="0"/>
          <w:bCs w:val="0"/>
          <w:color w:val="000000" w:themeColor="text1" w:themeTint="FF" w:themeShade="FF"/>
          <w:sz w:val="72"/>
          <w:szCs w:val="72"/>
          <w:u w:val="single"/>
        </w:rPr>
      </w:pPr>
    </w:p>
    <w:p w:rsidR="12C9E53C" w:rsidP="12C9E53C" w:rsidRDefault="12C9E53C" w14:paraId="63EF60BD" w14:textId="73C40E37">
      <w:pPr>
        <w:pStyle w:val="Normal"/>
        <w:jc w:val="center"/>
        <w:rPr>
          <w:rFonts w:ascii="Times New Roman" w:hAnsi="Times New Roman" w:eastAsia="Times New Roman" w:cs="Times New Roman"/>
          <w:b w:val="0"/>
          <w:bCs w:val="0"/>
          <w:color w:val="000000" w:themeColor="text1" w:themeTint="FF" w:themeShade="FF"/>
          <w:sz w:val="72"/>
          <w:szCs w:val="72"/>
          <w:u w:val="single"/>
        </w:rPr>
      </w:pPr>
    </w:p>
    <w:p w:rsidR="12C9E53C" w:rsidP="12C9E53C" w:rsidRDefault="12C9E53C" w14:paraId="1C037EA7" w14:textId="078D9B1A">
      <w:pPr>
        <w:pStyle w:val="Normal"/>
        <w:jc w:val="center"/>
        <w:rPr>
          <w:rFonts w:ascii="Times New Roman" w:hAnsi="Times New Roman" w:eastAsia="Times New Roman" w:cs="Times New Roman"/>
          <w:b w:val="0"/>
          <w:bCs w:val="0"/>
          <w:color w:val="000000" w:themeColor="text1" w:themeTint="FF" w:themeShade="FF"/>
          <w:sz w:val="72"/>
          <w:szCs w:val="72"/>
          <w:u w:val="single"/>
        </w:rPr>
      </w:pPr>
    </w:p>
    <w:p w:rsidR="3E121932" w:rsidP="1462369C" w:rsidRDefault="3E121932" w14:paraId="4548870E" w14:textId="60BF19F9">
      <w:pPr>
        <w:pStyle w:val="Normal"/>
        <w:jc w:val="center"/>
        <w:rPr>
          <w:rFonts w:ascii="Times New Roman" w:hAnsi="Times New Roman" w:eastAsia="Times New Roman" w:cs="Times New Roman"/>
          <w:b w:val="0"/>
          <w:bCs w:val="0"/>
          <w:color w:val="000000" w:themeColor="text1" w:themeTint="FF" w:themeShade="FF"/>
          <w:sz w:val="72"/>
          <w:szCs w:val="72"/>
          <w:u w:val="single"/>
        </w:rPr>
      </w:pPr>
      <w:proofErr w:type="spellStart"/>
      <w:r w:rsidRPr="1462369C" w:rsidR="3E121932">
        <w:rPr>
          <w:rFonts w:ascii="Times New Roman" w:hAnsi="Times New Roman" w:eastAsia="Times New Roman" w:cs="Times New Roman"/>
          <w:b w:val="0"/>
          <w:bCs w:val="0"/>
          <w:color w:val="000000" w:themeColor="text1" w:themeTint="FF" w:themeShade="FF"/>
          <w:sz w:val="72"/>
          <w:szCs w:val="72"/>
          <w:u w:val="single"/>
        </w:rPr>
        <w:t>ProtCad</w:t>
      </w:r>
      <w:proofErr w:type="spellEnd"/>
    </w:p>
    <w:p w:rsidR="1462369C" w:rsidP="1462369C" w:rsidRDefault="1462369C" w14:paraId="0B61B65D" w14:textId="776D70CD">
      <w:pPr>
        <w:pStyle w:val="Normal"/>
        <w:jc w:val="center"/>
        <w:rPr>
          <w:rFonts w:ascii="Times New Roman" w:hAnsi="Times New Roman" w:eastAsia="Times New Roman" w:cs="Times New Roman"/>
          <w:b w:val="0"/>
          <w:bCs w:val="0"/>
          <w:color w:val="000000" w:themeColor="text1" w:themeTint="FF" w:themeShade="FF"/>
          <w:sz w:val="72"/>
          <w:szCs w:val="72"/>
          <w:u w:val="single"/>
        </w:rPr>
      </w:pPr>
    </w:p>
    <w:p w:rsidR="33F917EA" w:rsidP="1462369C" w:rsidRDefault="33F917EA" w14:paraId="76469FAF" w14:textId="577DAA28">
      <w:pPr>
        <w:pStyle w:val="Normal"/>
        <w:jc w:val="center"/>
        <w:rPr>
          <w:rFonts w:ascii="Times New Roman" w:hAnsi="Times New Roman" w:eastAsia="Times New Roman" w:cs="Times New Roman"/>
          <w:b w:val="0"/>
          <w:bCs w:val="0"/>
          <w:color w:val="000000" w:themeColor="text1" w:themeTint="FF" w:themeShade="FF"/>
          <w:sz w:val="72"/>
          <w:szCs w:val="72"/>
          <w:u w:val="single"/>
        </w:rPr>
      </w:pPr>
      <w:r w:rsidRPr="1462369C" w:rsidR="33F917EA">
        <w:rPr>
          <w:rFonts w:ascii="Times New Roman" w:hAnsi="Times New Roman" w:eastAsia="Times New Roman" w:cs="Times New Roman"/>
          <w:b w:val="0"/>
          <w:bCs w:val="0"/>
          <w:color w:val="000000" w:themeColor="text1" w:themeTint="FF" w:themeShade="FF"/>
          <w:sz w:val="72"/>
          <w:szCs w:val="72"/>
          <w:u w:val="none"/>
        </w:rPr>
        <w:t>Anteproyecto</w:t>
      </w:r>
    </w:p>
    <w:p w:rsidR="3E121932" w:rsidP="0B4D7E1A" w:rsidRDefault="3E121932" w14:paraId="4E6DED15" w14:textId="2DBCD3D8">
      <w:pPr>
        <w:pStyle w:val="Normal"/>
        <w:jc w:val="left"/>
        <w:rPr>
          <w:rFonts w:ascii="Calibri" w:hAnsi="Calibri" w:eastAsia="Calibri" w:cs="Calibri" w:asciiTheme="minorAscii" w:hAnsiTheme="minorAscii" w:eastAsiaTheme="minorAscii" w:cstheme="minorAscii"/>
          <w:color w:val="000000" w:themeColor="text1" w:themeTint="FF" w:themeShade="FF"/>
          <w:sz w:val="52"/>
          <w:szCs w:val="52"/>
          <w:u w:val="none"/>
        </w:rPr>
        <w:pPrChange w:author="micaela lopez arana" w:date="2024-03-12T01:44:59.241Z">
          <w:pPr>
            <w:pStyle w:val="Normal"/>
            <w:jc w:val="center"/>
          </w:pPr>
        </w:pPrChange>
      </w:pPr>
      <w:r w:rsidRPr="0B4D7E1A" w:rsidR="2F042239">
        <w:rPr>
          <w:rFonts w:ascii="Calibri" w:hAnsi="Calibri" w:eastAsia="Calibri" w:cs="Calibri" w:asciiTheme="minorAscii" w:hAnsiTheme="minorAscii" w:eastAsiaTheme="minorAscii" w:cstheme="minorAscii"/>
          <w:color w:val="000000" w:themeColor="text1" w:themeTint="FF" w:themeShade="FF"/>
          <w:sz w:val="52"/>
          <w:szCs w:val="52"/>
          <w:u w:val="none"/>
        </w:rPr>
        <w:t>Título</w:t>
      </w:r>
      <w:r w:rsidRPr="0B4D7E1A" w:rsidR="3E121932">
        <w:rPr>
          <w:rFonts w:ascii="Calibri" w:hAnsi="Calibri" w:eastAsia="Calibri" w:cs="Calibri" w:asciiTheme="minorAscii" w:hAnsiTheme="minorAscii" w:eastAsiaTheme="minorAscii" w:cstheme="minorAscii"/>
          <w:color w:val="000000" w:themeColor="text1" w:themeTint="FF" w:themeShade="FF"/>
          <w:sz w:val="52"/>
          <w:szCs w:val="52"/>
          <w:u w:val="none"/>
        </w:rPr>
        <w:t xml:space="preserve"> de proyecto:</w:t>
      </w:r>
    </w:p>
    <w:p w:rsidR="3E121932" w:rsidP="0B4D7E1A" w:rsidRDefault="3E121932" w14:paraId="084E258C" w14:textId="48AE9A42">
      <w:pPr>
        <w:pStyle w:val="Normal"/>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pP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Change w:author="micaela lopez arana" w:date="2024-03-12T01:45:45.166Z" w:id="189627930">
            <w:rPr>
              <w:color w:val="000000" w:themeColor="text1" w:themeTint="FF" w:themeShade="FF"/>
              <w:sz w:val="52"/>
              <w:szCs w:val="52"/>
            </w:rPr>
          </w:rPrChange>
        </w:rPr>
        <w:t>El nombre “</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Change w:author="micaela lopez arana" w:date="2024-03-12T01:45:45.166Z" w:id="1683326514">
            <w:rPr>
              <w:color w:val="000000" w:themeColor="text1" w:themeTint="FF" w:themeShade="FF"/>
              <w:sz w:val="52"/>
              <w:szCs w:val="52"/>
            </w:rPr>
          </w:rPrChange>
        </w:rPr>
        <w:t>ProtCad</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Change w:author="micaela lopez arana" w:date="2024-03-12T01:45:45.167Z" w:id="881591318">
            <w:rPr>
              <w:color w:val="000000" w:themeColor="text1" w:themeTint="FF" w:themeShade="FF"/>
              <w:sz w:val="52"/>
              <w:szCs w:val="52"/>
            </w:rPr>
          </w:rPrChange>
        </w:rPr>
        <w:t xml:space="preserve">” es una </w:t>
      </w:r>
      <w:r w:rsidRPr="0B4D7E1A" w:rsidR="7742FCD1">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abreviación</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de</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l nombre “</w:t>
      </w:r>
      <w:r w:rsidRPr="0B4D7E1A" w:rsidR="5BED42F9">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Protección</w:t>
      </w:r>
      <w:r w:rsidRPr="0B4D7E1A" w:rsidR="084A418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 xml:space="preserve"> de Cadera</w:t>
      </w:r>
      <w:r w:rsidRPr="0B4D7E1A" w:rsidR="3E121932">
        <w:rPr>
          <w:rFonts w:ascii="Calibri" w:hAnsi="Calibri" w:eastAsia="Calibri" w:cs="Calibri" w:asciiTheme="minorAscii" w:hAnsiTheme="minorAscii" w:eastAsiaTheme="minorAscii" w:cstheme="minorAscii"/>
          <w:b w:val="0"/>
          <w:bCs w:val="0"/>
          <w:i w:val="0"/>
          <w:iCs w:val="0"/>
          <w:color w:val="000000" w:themeColor="text1" w:themeTint="FF" w:themeShade="FF"/>
          <w:sz w:val="28"/>
          <w:szCs w:val="28"/>
        </w:rPr>
        <w:t>”</w:t>
      </w:r>
    </w:p>
    <w:p w:rsidR="1999653B" w:rsidP="0B4D7E1A" w:rsidRDefault="1999653B" w14:paraId="68CB3E51" w14:textId="3C30D7F3">
      <w:pPr>
        <w:pStyle w:val="Normal"/>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52"/>
          <w:szCs w:val="52"/>
          <w:u w:val="none"/>
        </w:rPr>
      </w:pPr>
      <w:r w:rsidRPr="0B4D7E1A" w:rsidR="1999653B">
        <w:rPr>
          <w:rFonts w:ascii="Calibri" w:hAnsi="Calibri" w:eastAsia="Calibri" w:cs="Calibri" w:asciiTheme="minorAscii" w:hAnsiTheme="minorAscii" w:eastAsiaTheme="minorAscii" w:cstheme="minorAscii"/>
          <w:b w:val="0"/>
          <w:bCs w:val="0"/>
          <w:i w:val="0"/>
          <w:iCs w:val="0"/>
          <w:color w:val="000000" w:themeColor="text1" w:themeTint="FF" w:themeShade="FF"/>
          <w:sz w:val="52"/>
          <w:szCs w:val="52"/>
          <w:u w:val="none"/>
        </w:rPr>
        <w:t>Integrantes:</w:t>
      </w:r>
    </w:p>
    <w:p w:rsidR="4A704CFD" w:rsidP="0B4D7E1A" w:rsidRDefault="4A704CFD" w14:paraId="33911978" w14:textId="6102AF67">
      <w:pPr>
        <w:pStyle w:val="ListParagraph"/>
        <w:numPr>
          <w:ilvl w:val="0"/>
          <w:numId w:val="7"/>
        </w:numPr>
        <w:jc w:val="left"/>
        <w:rPr>
          <w:color w:val="000000" w:themeColor="text1" w:themeTint="FF" w:themeShade="FF"/>
          <w:sz w:val="28"/>
          <w:szCs w:val="28"/>
        </w:rPr>
      </w:pPr>
      <w:r w:rsidRPr="0B4D7E1A" w:rsidR="4A704CFD">
        <w:rPr>
          <w:color w:val="000000" w:themeColor="text1" w:themeTint="FF" w:themeShade="FF"/>
          <w:sz w:val="28"/>
          <w:szCs w:val="28"/>
        </w:rPr>
        <w:t xml:space="preserve">Micaela, </w:t>
      </w:r>
      <w:r w:rsidRPr="0B4D7E1A" w:rsidR="4A704CFD">
        <w:rPr>
          <w:color w:val="000000" w:themeColor="text1" w:themeTint="FF" w:themeShade="FF"/>
          <w:sz w:val="28"/>
          <w:szCs w:val="28"/>
        </w:rPr>
        <w:t>Lopez</w:t>
      </w:r>
      <w:r w:rsidRPr="0B4D7E1A" w:rsidR="4A704CFD">
        <w:rPr>
          <w:color w:val="000000" w:themeColor="text1" w:themeTint="FF" w:themeShade="FF"/>
          <w:sz w:val="28"/>
          <w:szCs w:val="28"/>
        </w:rPr>
        <w:t xml:space="preserve"> Arana</w:t>
      </w:r>
    </w:p>
    <w:p w:rsidR="7E79BC58" w:rsidP="0B4D7E1A" w:rsidRDefault="7E79BC58" w14:paraId="6CF9A4EA" w14:textId="42597BCF">
      <w:pPr>
        <w:pStyle w:val="ListParagraph"/>
        <w:numPr>
          <w:ilvl w:val="0"/>
          <w:numId w:val="7"/>
        </w:numPr>
        <w:jc w:val="left"/>
        <w:rPr>
          <w:color w:val="000000" w:themeColor="text1" w:themeTint="FF" w:themeShade="FF"/>
          <w:sz w:val="28"/>
          <w:szCs w:val="28"/>
        </w:rPr>
      </w:pPr>
      <w:r w:rsidRPr="0B4D7E1A" w:rsidR="4A704CFD">
        <w:rPr>
          <w:color w:val="000000" w:themeColor="text1" w:themeTint="FF" w:themeShade="FF"/>
          <w:sz w:val="28"/>
          <w:szCs w:val="28"/>
        </w:rPr>
        <w:t xml:space="preserve">Dafne, </w:t>
      </w:r>
      <w:r w:rsidRPr="0B4D7E1A" w:rsidR="4B9FE60F">
        <w:rPr>
          <w:color w:val="000000" w:themeColor="text1" w:themeTint="FF" w:themeShade="FF"/>
          <w:sz w:val="28"/>
          <w:szCs w:val="28"/>
        </w:rPr>
        <w:t>Monz</w:t>
      </w:r>
      <w:r w:rsidRPr="0B4D7E1A" w:rsidR="10ED1065">
        <w:rPr>
          <w:color w:val="000000" w:themeColor="text1" w:themeTint="FF" w:themeShade="FF"/>
          <w:sz w:val="28"/>
          <w:szCs w:val="28"/>
        </w:rPr>
        <w:t>o</w:t>
      </w:r>
      <w:r w:rsidRPr="0B4D7E1A" w:rsidR="4B9FE60F">
        <w:rPr>
          <w:color w:val="000000" w:themeColor="text1" w:themeTint="FF" w:themeShade="FF"/>
          <w:sz w:val="28"/>
          <w:szCs w:val="28"/>
        </w:rPr>
        <w:t>n</w:t>
      </w:r>
      <w:r w:rsidRPr="0B4D7E1A" w:rsidR="4A704CFD">
        <w:rPr>
          <w:color w:val="000000" w:themeColor="text1" w:themeTint="FF" w:themeShade="FF"/>
          <w:sz w:val="28"/>
          <w:szCs w:val="28"/>
        </w:rPr>
        <w:t xml:space="preserve"> Matos</w:t>
      </w:r>
    </w:p>
    <w:p w:rsidR="6C7F9DDA" w:rsidP="0B4D7E1A" w:rsidRDefault="6C7F9DDA" w14:paraId="54A8B072" w14:textId="19AF08C7">
      <w:pPr>
        <w:pStyle w:val="Normal"/>
        <w:jc w:val="left"/>
        <w:rPr>
          <w:rFonts w:ascii="Calibri" w:hAnsi="Calibri" w:eastAsia="Calibri" w:cs="Calibri" w:asciiTheme="minorAscii" w:hAnsiTheme="minorAscii" w:eastAsiaTheme="minorAscii" w:cstheme="minorAscii"/>
          <w:color w:val="000000" w:themeColor="text1" w:themeTint="FF" w:themeShade="FF"/>
          <w:sz w:val="52"/>
          <w:szCs w:val="52"/>
          <w:u w:val="none"/>
        </w:rPr>
      </w:pPr>
      <w:r w:rsidRPr="0B4D7E1A" w:rsidR="6C7F9DDA">
        <w:rPr>
          <w:rFonts w:ascii="Calibri" w:hAnsi="Calibri" w:eastAsia="Calibri" w:cs="Calibri" w:asciiTheme="minorAscii" w:hAnsiTheme="minorAscii" w:eastAsiaTheme="minorAscii" w:cstheme="minorAscii"/>
          <w:color w:val="000000" w:themeColor="text1" w:themeTint="FF" w:themeShade="FF"/>
          <w:sz w:val="52"/>
          <w:szCs w:val="52"/>
          <w:u w:val="none"/>
        </w:rPr>
        <w:t>Objetivo del proyecto:</w:t>
      </w:r>
    </w:p>
    <w:p w:rsidR="1EF112AD" w:rsidP="0B4D7E1A" w:rsidRDefault="1EF112AD" w14:paraId="52E302DE" w14:textId="384D838A">
      <w:pPr>
        <w:pStyle w:val="Normal"/>
        <w:jc w:val="left"/>
        <w:rPr>
          <w:color w:val="000000" w:themeColor="text1" w:themeTint="FF" w:themeShade="FF"/>
          <w:sz w:val="28"/>
          <w:szCs w:val="28"/>
        </w:rPr>
      </w:pPr>
      <w:r w:rsidRPr="0B4D7E1A" w:rsidR="6C7F9DDA">
        <w:rPr>
          <w:color w:val="000000" w:themeColor="text1" w:themeTint="FF" w:themeShade="FF"/>
          <w:sz w:val="28"/>
          <w:szCs w:val="28"/>
        </w:rPr>
        <w:t>Diseñar</w:t>
      </w:r>
      <w:r w:rsidRPr="0B4D7E1A" w:rsidR="6DA0AD84">
        <w:rPr>
          <w:color w:val="000000" w:themeColor="text1" w:themeTint="FF" w:themeShade="FF"/>
          <w:sz w:val="28"/>
          <w:szCs w:val="28"/>
        </w:rPr>
        <w:t xml:space="preserve"> </w:t>
      </w:r>
      <w:r w:rsidRPr="0B4D7E1A" w:rsidR="53444D09">
        <w:rPr>
          <w:color w:val="000000" w:themeColor="text1" w:themeTint="FF" w:themeShade="FF"/>
          <w:sz w:val="28"/>
          <w:szCs w:val="28"/>
        </w:rPr>
        <w:t>y</w:t>
      </w:r>
      <w:r w:rsidRPr="0B4D7E1A" w:rsidR="53444D09">
        <w:rPr>
          <w:color w:val="000000" w:themeColor="text1" w:themeTint="FF" w:themeShade="FF"/>
          <w:sz w:val="28"/>
          <w:szCs w:val="28"/>
        </w:rPr>
        <w:t xml:space="preserve"> construir </w:t>
      </w:r>
      <w:r w:rsidRPr="0B4D7E1A" w:rsidR="091A0288">
        <w:rPr>
          <w:color w:val="000000" w:themeColor="text1" w:themeTint="FF" w:themeShade="FF"/>
          <w:sz w:val="28"/>
          <w:szCs w:val="28"/>
        </w:rPr>
        <w:t xml:space="preserve">un </w:t>
      </w:r>
      <w:r w:rsidRPr="0B4D7E1A" w:rsidR="02F83B12">
        <w:rPr>
          <w:color w:val="000000" w:themeColor="text1" w:themeTint="FF" w:themeShade="FF"/>
          <w:sz w:val="28"/>
          <w:szCs w:val="28"/>
        </w:rPr>
        <w:t>cinturón</w:t>
      </w:r>
      <w:r w:rsidRPr="0B4D7E1A" w:rsidR="091A0288">
        <w:rPr>
          <w:color w:val="000000" w:themeColor="text1" w:themeTint="FF" w:themeShade="FF"/>
          <w:sz w:val="28"/>
          <w:szCs w:val="28"/>
        </w:rPr>
        <w:t xml:space="preserve"> de </w:t>
      </w:r>
      <w:r w:rsidRPr="0B4D7E1A" w:rsidR="6E3739BB">
        <w:rPr>
          <w:color w:val="000000" w:themeColor="text1" w:themeTint="FF" w:themeShade="FF"/>
          <w:sz w:val="28"/>
          <w:szCs w:val="28"/>
        </w:rPr>
        <w:t>protección</w:t>
      </w:r>
      <w:r w:rsidRPr="0B4D7E1A" w:rsidR="091A0288">
        <w:rPr>
          <w:color w:val="000000" w:themeColor="text1" w:themeTint="FF" w:themeShade="FF"/>
          <w:sz w:val="28"/>
          <w:szCs w:val="28"/>
        </w:rPr>
        <w:t xml:space="preserve"> para person</w:t>
      </w:r>
      <w:r w:rsidRPr="0B4D7E1A" w:rsidR="378D31D4">
        <w:rPr>
          <w:color w:val="000000" w:themeColor="text1" w:themeTint="FF" w:themeShade="FF"/>
          <w:sz w:val="28"/>
          <w:szCs w:val="28"/>
        </w:rPr>
        <w:t>a</w:t>
      </w:r>
      <w:r w:rsidRPr="0B4D7E1A" w:rsidR="091A0288">
        <w:rPr>
          <w:color w:val="000000" w:themeColor="text1" w:themeTint="FF" w:themeShade="FF"/>
          <w:sz w:val="28"/>
          <w:szCs w:val="28"/>
        </w:rPr>
        <w:t>s</w:t>
      </w:r>
      <w:r w:rsidRPr="0B4D7E1A" w:rsidR="5EECF893">
        <w:rPr>
          <w:color w:val="000000" w:themeColor="text1" w:themeTint="FF" w:themeShade="FF"/>
          <w:sz w:val="28"/>
          <w:szCs w:val="28"/>
        </w:rPr>
        <w:t xml:space="preserve"> </w:t>
      </w:r>
      <w:r w:rsidRPr="0B4D7E1A" w:rsidR="63D50303">
        <w:rPr>
          <w:color w:val="000000" w:themeColor="text1" w:themeTint="FF" w:themeShade="FF"/>
          <w:sz w:val="28"/>
          <w:szCs w:val="28"/>
        </w:rPr>
        <w:t>que,</w:t>
      </w:r>
      <w:r w:rsidRPr="0B4D7E1A" w:rsidR="091A0288">
        <w:rPr>
          <w:color w:val="000000" w:themeColor="text1" w:themeTint="FF" w:themeShade="FF"/>
          <w:sz w:val="28"/>
          <w:szCs w:val="28"/>
        </w:rPr>
        <w:t xml:space="preserve"> al momento de caerse y recibir un fuerte golpe en la z</w:t>
      </w:r>
      <w:r w:rsidRPr="0B4D7E1A" w:rsidR="091A0288">
        <w:rPr>
          <w:color w:val="000000" w:themeColor="text1" w:themeTint="FF" w:themeShade="FF"/>
          <w:sz w:val="28"/>
          <w:szCs w:val="28"/>
        </w:rPr>
        <w:t>ona de la cadera</w:t>
      </w:r>
      <w:r w:rsidRPr="0B4D7E1A" w:rsidR="3A4A97CF">
        <w:rPr>
          <w:color w:val="000000" w:themeColor="text1" w:themeTint="FF" w:themeShade="FF"/>
          <w:sz w:val="28"/>
          <w:szCs w:val="28"/>
        </w:rPr>
        <w:t xml:space="preserve">, </w:t>
      </w:r>
      <w:r w:rsidRPr="0B4D7E1A" w:rsidR="091A0288">
        <w:rPr>
          <w:color w:val="000000" w:themeColor="text1" w:themeTint="FF" w:themeShade="FF"/>
          <w:sz w:val="28"/>
          <w:szCs w:val="28"/>
        </w:rPr>
        <w:t xml:space="preserve">se </w:t>
      </w:r>
      <w:r w:rsidRPr="0B4D7E1A" w:rsidR="324962CA">
        <w:rPr>
          <w:color w:val="000000" w:themeColor="text1" w:themeTint="FF" w:themeShade="FF"/>
          <w:sz w:val="28"/>
          <w:szCs w:val="28"/>
        </w:rPr>
        <w:t>active un</w:t>
      </w:r>
      <w:r w:rsidRPr="0B4D7E1A" w:rsidR="3588D8C6">
        <w:rPr>
          <w:color w:val="000000" w:themeColor="text1" w:themeTint="FF" w:themeShade="FF"/>
          <w:sz w:val="28"/>
          <w:szCs w:val="28"/>
        </w:rPr>
        <w:t xml:space="preserve"> </w:t>
      </w:r>
      <w:r w:rsidRPr="0B4D7E1A" w:rsidR="4FCFCFC9">
        <w:rPr>
          <w:color w:val="000000" w:themeColor="text1" w:themeTint="FF" w:themeShade="FF"/>
          <w:sz w:val="28"/>
          <w:szCs w:val="28"/>
        </w:rPr>
        <w:t>sistema que rodee</w:t>
      </w:r>
      <w:r w:rsidRPr="0B4D7E1A" w:rsidR="1FFC706E">
        <w:rPr>
          <w:color w:val="000000" w:themeColor="text1" w:themeTint="FF" w:themeShade="FF"/>
          <w:sz w:val="28"/>
          <w:szCs w:val="28"/>
        </w:rPr>
        <w:t xml:space="preserve"> </w:t>
      </w:r>
      <w:r w:rsidRPr="0B4D7E1A" w:rsidR="1FFC706E">
        <w:rPr>
          <w:color w:val="000000" w:themeColor="text1" w:themeTint="FF" w:themeShade="FF"/>
          <w:sz w:val="28"/>
          <w:szCs w:val="28"/>
        </w:rPr>
        <w:t xml:space="preserve">la cadera de la persona con bolsas de aire que </w:t>
      </w:r>
      <w:r w:rsidRPr="0B4D7E1A" w:rsidR="4C12FEAB">
        <w:rPr>
          <w:color w:val="000000" w:themeColor="text1" w:themeTint="FF" w:themeShade="FF"/>
          <w:sz w:val="28"/>
          <w:szCs w:val="28"/>
        </w:rPr>
        <w:t>amortigüe</w:t>
      </w:r>
      <w:r w:rsidRPr="0B4D7E1A" w:rsidR="20A013E3">
        <w:rPr>
          <w:color w:val="000000" w:themeColor="text1" w:themeTint="FF" w:themeShade="FF"/>
          <w:sz w:val="28"/>
          <w:szCs w:val="28"/>
        </w:rPr>
        <w:t xml:space="preserve"> el cuerpo al momento del impacto.</w:t>
      </w:r>
    </w:p>
    <w:p w:rsidR="1EF112AD" w:rsidP="0B4D7E1A" w:rsidRDefault="1EF112AD" w14:paraId="15676425" w14:textId="6719C596">
      <w:pPr>
        <w:pStyle w:val="Normal"/>
        <w:jc w:val="left"/>
        <w:rPr>
          <w:del w:author="micaela lopez arana" w:date="2024-03-12T02:49:57.117Z" w:id="388256167"/>
          <w:rFonts w:ascii="Calibri" w:hAnsi="Calibri" w:eastAsia="Calibri" w:cs="Calibri" w:asciiTheme="minorAscii" w:hAnsiTheme="minorAscii" w:eastAsiaTheme="minorAscii" w:cstheme="minorAscii"/>
          <w:color w:val="000000" w:themeColor="text1" w:themeTint="FF" w:themeShade="FF"/>
          <w:sz w:val="36"/>
          <w:szCs w:val="36"/>
          <w:u w:val="none"/>
        </w:rPr>
      </w:pPr>
      <w:r w:rsidRPr="0B4D7E1A" w:rsidR="77A21395">
        <w:rPr>
          <w:color w:val="000000" w:themeColor="text1" w:themeTint="FF" w:themeShade="FF"/>
          <w:sz w:val="28"/>
          <w:szCs w:val="28"/>
        </w:rPr>
        <w:t xml:space="preserve"> </w:t>
      </w:r>
      <w:r w:rsidRPr="0B4D7E1A" w:rsidR="1EF112AD">
        <w:rPr>
          <w:rFonts w:ascii="Calibri" w:hAnsi="Calibri" w:eastAsia="Calibri" w:cs="Calibri" w:asciiTheme="minorAscii" w:hAnsiTheme="minorAscii" w:eastAsiaTheme="minorAscii" w:cstheme="minorAscii"/>
          <w:color w:val="000000" w:themeColor="text1" w:themeTint="FF" w:themeShade="FF"/>
          <w:sz w:val="52"/>
          <w:szCs w:val="52"/>
          <w:u w:val="none"/>
        </w:rPr>
        <w:t>Utilidades</w:t>
      </w:r>
      <w:r w:rsidRPr="0B4D7E1A" w:rsidR="1EF112AD">
        <w:rPr>
          <w:rFonts w:ascii="Calibri" w:hAnsi="Calibri" w:eastAsia="Calibri" w:cs="Calibri" w:asciiTheme="minorAscii" w:hAnsiTheme="minorAscii" w:eastAsiaTheme="minorAscii" w:cstheme="minorAscii"/>
          <w:color w:val="000000" w:themeColor="text1" w:themeTint="FF" w:themeShade="FF"/>
          <w:sz w:val="52"/>
          <w:szCs w:val="52"/>
          <w:u w:val="none"/>
        </w:rPr>
        <w:t xml:space="preserve"> del proyecto:</w:t>
      </w:r>
    </w:p>
    <w:p w:rsidR="3B1171CF" w:rsidP="0B4D7E1A" w:rsidRDefault="3B1171CF" w14:paraId="650DA843" w14:textId="2289542D">
      <w:pPr>
        <w:pStyle w:val="Normal"/>
        <w:jc w:val="left"/>
        <w:rPr>
          <w:color w:val="000000" w:themeColor="text1" w:themeTint="FF" w:themeShade="FF"/>
          <w:sz w:val="28"/>
          <w:szCs w:val="28"/>
        </w:rPr>
      </w:pPr>
      <w:r w:rsidRPr="0B4D7E1A" w:rsidR="3B1171CF">
        <w:rPr>
          <w:color w:val="000000" w:themeColor="text1" w:themeTint="FF" w:themeShade="FF"/>
          <w:sz w:val="28"/>
          <w:szCs w:val="28"/>
        </w:rPr>
        <w:t>ProtCad</w:t>
      </w:r>
      <w:r w:rsidRPr="0B4D7E1A" w:rsidR="3B1171CF">
        <w:rPr>
          <w:color w:val="000000" w:themeColor="text1" w:themeTint="FF" w:themeShade="FF"/>
          <w:sz w:val="28"/>
          <w:szCs w:val="28"/>
        </w:rPr>
        <w:t xml:space="preserve"> </w:t>
      </w:r>
      <w:r w:rsidRPr="0B4D7E1A" w:rsidR="1ADF221C">
        <w:rPr>
          <w:color w:val="000000" w:themeColor="text1" w:themeTint="FF" w:themeShade="FF"/>
          <w:sz w:val="28"/>
          <w:szCs w:val="28"/>
        </w:rPr>
        <w:t>está</w:t>
      </w:r>
      <w:r w:rsidRPr="0B4D7E1A" w:rsidR="3B3EBD68">
        <w:rPr>
          <w:color w:val="000000" w:themeColor="text1" w:themeTint="FF" w:themeShade="FF"/>
          <w:sz w:val="28"/>
          <w:szCs w:val="28"/>
        </w:rPr>
        <w:t xml:space="preserve"> </w:t>
      </w:r>
      <w:r w:rsidRPr="0B4D7E1A" w:rsidR="2EFBC853">
        <w:rPr>
          <w:color w:val="000000" w:themeColor="text1" w:themeTint="FF" w:themeShade="FF"/>
          <w:sz w:val="28"/>
          <w:szCs w:val="28"/>
        </w:rPr>
        <w:t>d</w:t>
      </w:r>
      <w:r w:rsidRPr="0B4D7E1A" w:rsidR="2EFBC853">
        <w:rPr>
          <w:color w:val="000000" w:themeColor="text1" w:themeTint="FF" w:themeShade="FF"/>
          <w:sz w:val="28"/>
          <w:szCs w:val="28"/>
        </w:rPr>
        <w:t xml:space="preserve">erivado a gente </w:t>
      </w:r>
      <w:r w:rsidRPr="0B4D7E1A" w:rsidR="2ECF791C">
        <w:rPr>
          <w:color w:val="000000" w:themeColor="text1" w:themeTint="FF" w:themeShade="FF"/>
          <w:sz w:val="28"/>
          <w:szCs w:val="28"/>
        </w:rPr>
        <w:t>arriba de los 4</w:t>
      </w:r>
      <w:r w:rsidRPr="0B4D7E1A" w:rsidR="6CC3DC13">
        <w:rPr>
          <w:color w:val="000000" w:themeColor="text1" w:themeTint="FF" w:themeShade="FF"/>
          <w:sz w:val="28"/>
          <w:szCs w:val="28"/>
        </w:rPr>
        <w:t>5</w:t>
      </w:r>
      <w:r w:rsidRPr="0B4D7E1A" w:rsidR="7A5048CB">
        <w:rPr>
          <w:color w:val="000000" w:themeColor="text1" w:themeTint="FF" w:themeShade="FF"/>
          <w:sz w:val="28"/>
          <w:szCs w:val="28"/>
        </w:rPr>
        <w:t xml:space="preserve">, debido </w:t>
      </w:r>
      <w:r w:rsidRPr="0B4D7E1A" w:rsidR="2ECF791C">
        <w:rPr>
          <w:color w:val="000000" w:themeColor="text1" w:themeTint="FF" w:themeShade="FF"/>
          <w:sz w:val="28"/>
          <w:szCs w:val="28"/>
        </w:rPr>
        <w:t>que a partir de esta edad</w:t>
      </w:r>
      <w:r w:rsidRPr="0B4D7E1A" w:rsidR="4792C00D">
        <w:rPr>
          <w:color w:val="000000" w:themeColor="text1" w:themeTint="FF" w:themeShade="FF"/>
          <w:sz w:val="28"/>
          <w:szCs w:val="28"/>
        </w:rPr>
        <w:t xml:space="preserve"> </w:t>
      </w:r>
      <w:r w:rsidRPr="0B4D7E1A" w:rsidR="2ECF791C">
        <w:rPr>
          <w:color w:val="000000" w:themeColor="text1" w:themeTint="FF" w:themeShade="FF"/>
          <w:sz w:val="28"/>
          <w:szCs w:val="28"/>
        </w:rPr>
        <w:t>los huesos</w:t>
      </w:r>
      <w:r w:rsidRPr="0B4D7E1A" w:rsidR="235C53C7">
        <w:rPr>
          <w:color w:val="000000" w:themeColor="text1" w:themeTint="FF" w:themeShade="FF"/>
          <w:sz w:val="28"/>
          <w:szCs w:val="28"/>
        </w:rPr>
        <w:t xml:space="preserve"> </w:t>
      </w:r>
      <w:r w:rsidRPr="0B4D7E1A" w:rsidR="2ECF791C">
        <w:rPr>
          <w:color w:val="000000" w:themeColor="text1" w:themeTint="FF" w:themeShade="FF"/>
          <w:sz w:val="28"/>
          <w:szCs w:val="28"/>
        </w:rPr>
        <w:t>empiezan a volver</w:t>
      </w:r>
      <w:r w:rsidRPr="0B4D7E1A" w:rsidR="17005C25">
        <w:rPr>
          <w:color w:val="000000" w:themeColor="text1" w:themeTint="FF" w:themeShade="FF"/>
          <w:sz w:val="28"/>
          <w:szCs w:val="28"/>
        </w:rPr>
        <w:t>se</w:t>
      </w:r>
      <w:r w:rsidRPr="0B4D7E1A" w:rsidR="2ECF791C">
        <w:rPr>
          <w:color w:val="000000" w:themeColor="text1" w:themeTint="FF" w:themeShade="FF"/>
          <w:sz w:val="28"/>
          <w:szCs w:val="28"/>
        </w:rPr>
        <w:t xml:space="preserve"> </w:t>
      </w:r>
      <w:r w:rsidRPr="0B4D7E1A" w:rsidR="255FC0DA">
        <w:rPr>
          <w:color w:val="000000" w:themeColor="text1" w:themeTint="FF" w:themeShade="FF"/>
          <w:sz w:val="28"/>
          <w:szCs w:val="28"/>
        </w:rPr>
        <w:t>más</w:t>
      </w:r>
      <w:r w:rsidRPr="0B4D7E1A" w:rsidR="2ECF791C">
        <w:rPr>
          <w:color w:val="000000" w:themeColor="text1" w:themeTint="FF" w:themeShade="FF"/>
          <w:sz w:val="28"/>
          <w:szCs w:val="28"/>
        </w:rPr>
        <w:t xml:space="preserve"> </w:t>
      </w:r>
      <w:r w:rsidRPr="0B4D7E1A" w:rsidR="6EBED493">
        <w:rPr>
          <w:color w:val="000000" w:themeColor="text1" w:themeTint="FF" w:themeShade="FF"/>
          <w:sz w:val="28"/>
          <w:szCs w:val="28"/>
        </w:rPr>
        <w:t>débiles</w:t>
      </w:r>
      <w:r w:rsidRPr="0B4D7E1A" w:rsidR="276958B1">
        <w:rPr>
          <w:color w:val="000000" w:themeColor="text1" w:themeTint="FF" w:themeShade="FF"/>
          <w:sz w:val="28"/>
          <w:szCs w:val="28"/>
        </w:rPr>
        <w:t xml:space="preserve"> por la fata de calcio y fosforo. </w:t>
      </w:r>
      <w:r w:rsidRPr="0B4D7E1A" w:rsidR="49F174DE">
        <w:rPr>
          <w:color w:val="000000" w:themeColor="text1" w:themeTint="FF" w:themeShade="FF"/>
          <w:sz w:val="28"/>
          <w:szCs w:val="28"/>
        </w:rPr>
        <w:t xml:space="preserve">Desde cierta edad, los huesos al estar más débiles sufren desgastes, con una </w:t>
      </w:r>
      <w:r w:rsidRPr="0B4D7E1A" w:rsidR="0ACF8DE9">
        <w:rPr>
          <w:color w:val="000000" w:themeColor="text1" w:themeTint="FF" w:themeShade="FF"/>
          <w:sz w:val="28"/>
          <w:szCs w:val="28"/>
        </w:rPr>
        <w:t>caída</w:t>
      </w:r>
      <w:r w:rsidRPr="0B4D7E1A" w:rsidR="49F174DE">
        <w:rPr>
          <w:color w:val="000000" w:themeColor="text1" w:themeTint="FF" w:themeShade="FF"/>
          <w:sz w:val="28"/>
          <w:szCs w:val="28"/>
        </w:rPr>
        <w:t xml:space="preserve"> </w:t>
      </w:r>
      <w:r w:rsidRPr="0B4D7E1A" w:rsidR="4B3AACB9">
        <w:rPr>
          <w:color w:val="000000" w:themeColor="text1" w:themeTint="FF" w:themeShade="FF"/>
          <w:sz w:val="28"/>
          <w:szCs w:val="28"/>
        </w:rPr>
        <w:t>podría</w:t>
      </w:r>
      <w:r w:rsidRPr="0B4D7E1A" w:rsidR="49F174DE">
        <w:rPr>
          <w:color w:val="000000" w:themeColor="text1" w:themeTint="FF" w:themeShade="FF"/>
          <w:sz w:val="28"/>
          <w:szCs w:val="28"/>
        </w:rPr>
        <w:t xml:space="preserve"> ocasionar graves </w:t>
      </w:r>
      <w:r w:rsidRPr="0B4D7E1A" w:rsidR="04AA9707">
        <w:rPr>
          <w:color w:val="000000" w:themeColor="text1" w:themeTint="FF" w:themeShade="FF"/>
          <w:sz w:val="28"/>
          <w:szCs w:val="28"/>
        </w:rPr>
        <w:t>lesiones</w:t>
      </w:r>
      <w:r w:rsidRPr="0B4D7E1A" w:rsidR="49F174DE">
        <w:rPr>
          <w:color w:val="000000" w:themeColor="text1" w:themeTint="FF" w:themeShade="FF"/>
          <w:sz w:val="28"/>
          <w:szCs w:val="28"/>
        </w:rPr>
        <w:t xml:space="preserve"> ,</w:t>
      </w:r>
      <w:r w:rsidRPr="0B4D7E1A" w:rsidR="49F174DE">
        <w:rPr>
          <w:color w:val="000000" w:themeColor="text1" w:themeTint="FF" w:themeShade="FF"/>
          <w:sz w:val="28"/>
          <w:szCs w:val="28"/>
        </w:rPr>
        <w:t xml:space="preserve"> se ha visto que la cadera es de los lugares del cuerpo que más suelen recibir golpes severos.</w:t>
      </w:r>
    </w:p>
    <w:p w:rsidR="391EE633" w:rsidP="0B4D7E1A" w:rsidRDefault="391EE633" w14:paraId="213D705A" w14:textId="389EE273">
      <w:pPr>
        <w:pStyle w:val="Normal"/>
        <w:suppressLineNumbers w:val="0"/>
        <w:bidi w:val="0"/>
        <w:spacing w:before="0" w:beforeAutospacing="off" w:after="160" w:afterAutospacing="off" w:line="259" w:lineRule="auto"/>
        <w:ind w:left="0" w:right="0"/>
        <w:jc w:val="left"/>
        <w:rPr>
          <w:color w:val="000000" w:themeColor="text1" w:themeTint="FF" w:themeShade="FF"/>
          <w:sz w:val="28"/>
          <w:szCs w:val="28"/>
        </w:rPr>
      </w:pPr>
      <w:r w:rsidRPr="0B4D7E1A" w:rsidR="391EE633">
        <w:rPr>
          <w:color w:val="000000" w:themeColor="text1" w:themeTint="FF" w:themeShade="FF"/>
          <w:sz w:val="28"/>
          <w:szCs w:val="28"/>
        </w:rPr>
        <w:t>Recibir un golpe en esta zona puede causar:</w:t>
      </w:r>
    </w:p>
    <w:p w:rsidR="391EE633" w:rsidP="0B4D7E1A" w:rsidRDefault="391EE633" w14:paraId="65A82A24" w14:textId="057815D1">
      <w:pPr>
        <w:pStyle w:val="ListParagraph"/>
        <w:numPr>
          <w:ilvl w:val="0"/>
          <w:numId w:val="6"/>
        </w:numPr>
        <w:jc w:val="left"/>
        <w:rPr>
          <w:color w:val="000000" w:themeColor="text1" w:themeTint="FF" w:themeShade="FF"/>
          <w:sz w:val="28"/>
          <w:szCs w:val="28"/>
        </w:rPr>
      </w:pPr>
      <w:r w:rsidRPr="0B4D7E1A" w:rsidR="391EE633">
        <w:rPr>
          <w:color w:val="000000" w:themeColor="text1" w:themeTint="FF" w:themeShade="FF"/>
          <w:sz w:val="28"/>
          <w:szCs w:val="28"/>
        </w:rPr>
        <w:t>Dolor</w:t>
      </w:r>
      <w:r w:rsidRPr="0B4D7E1A" w:rsidR="2E1EF6E2">
        <w:rPr>
          <w:color w:val="000000" w:themeColor="text1" w:themeTint="FF" w:themeShade="FF"/>
          <w:sz w:val="28"/>
          <w:szCs w:val="28"/>
        </w:rPr>
        <w:t xml:space="preserve"> muscular</w:t>
      </w:r>
    </w:p>
    <w:p w:rsidR="391EE633" w:rsidP="0B4D7E1A" w:rsidRDefault="391EE633" w14:paraId="2BA7C69D" w14:textId="36AE7EC8">
      <w:pPr>
        <w:pStyle w:val="ListParagraph"/>
        <w:numPr>
          <w:ilvl w:val="0"/>
          <w:numId w:val="6"/>
        </w:numPr>
        <w:jc w:val="left"/>
        <w:rPr>
          <w:color w:val="000000" w:themeColor="text1" w:themeTint="FF" w:themeShade="FF"/>
          <w:sz w:val="28"/>
          <w:szCs w:val="28"/>
        </w:rPr>
      </w:pPr>
      <w:r w:rsidRPr="0B4D7E1A" w:rsidR="391EE633">
        <w:rPr>
          <w:color w:val="000000" w:themeColor="text1" w:themeTint="FF" w:themeShade="FF"/>
          <w:sz w:val="28"/>
          <w:szCs w:val="28"/>
        </w:rPr>
        <w:t>Dificultad para caminar</w:t>
      </w:r>
      <w:r w:rsidRPr="0B4D7E1A" w:rsidR="0D71697B">
        <w:rPr>
          <w:color w:val="000000" w:themeColor="text1" w:themeTint="FF" w:themeShade="FF"/>
          <w:sz w:val="28"/>
          <w:szCs w:val="28"/>
        </w:rPr>
        <w:t>, perdida de movilidad</w:t>
      </w:r>
    </w:p>
    <w:p w:rsidR="391EE633" w:rsidP="0B4D7E1A" w:rsidRDefault="391EE633" w14:paraId="1A576E8B" w14:textId="0C396679">
      <w:pPr>
        <w:pStyle w:val="ListParagraph"/>
        <w:numPr>
          <w:ilvl w:val="0"/>
          <w:numId w:val="6"/>
        </w:numPr>
        <w:jc w:val="left"/>
        <w:rPr>
          <w:color w:val="000000" w:themeColor="text1" w:themeTint="FF" w:themeShade="FF"/>
          <w:sz w:val="28"/>
          <w:szCs w:val="28"/>
        </w:rPr>
      </w:pPr>
      <w:r w:rsidRPr="0B4D7E1A" w:rsidR="391EE633">
        <w:rPr>
          <w:color w:val="000000" w:themeColor="text1" w:themeTint="FF" w:themeShade="FF"/>
          <w:sz w:val="28"/>
          <w:szCs w:val="28"/>
        </w:rPr>
        <w:t>Perdida de independencia</w:t>
      </w:r>
    </w:p>
    <w:p w:rsidR="72255CE0" w:rsidP="0B4D7E1A" w:rsidRDefault="72255CE0" w14:paraId="47C00251" w14:textId="33C7F6B9">
      <w:pPr>
        <w:pStyle w:val="ListParagraph"/>
        <w:numPr>
          <w:ilvl w:val="0"/>
          <w:numId w:val="6"/>
        </w:numPr>
        <w:jc w:val="left"/>
        <w:rPr>
          <w:color w:val="000000" w:themeColor="text1" w:themeTint="FF" w:themeShade="FF"/>
          <w:sz w:val="28"/>
          <w:szCs w:val="28"/>
        </w:rPr>
      </w:pPr>
      <w:r w:rsidRPr="0B4D7E1A" w:rsidR="72255CE0">
        <w:rPr>
          <w:color w:val="000000" w:themeColor="text1" w:themeTint="FF" w:themeShade="FF"/>
          <w:sz w:val="28"/>
          <w:szCs w:val="28"/>
        </w:rPr>
        <w:t>Lesiones</w:t>
      </w:r>
    </w:p>
    <w:p w:rsidR="391EE633" w:rsidP="0B4D7E1A" w:rsidRDefault="391EE633" w14:paraId="059E0E5B" w14:textId="098E8D7F">
      <w:pPr>
        <w:pStyle w:val="ListParagraph"/>
        <w:numPr>
          <w:ilvl w:val="0"/>
          <w:numId w:val="6"/>
        </w:numPr>
        <w:jc w:val="left"/>
        <w:rPr>
          <w:color w:val="000000" w:themeColor="text1" w:themeTint="FF" w:themeShade="FF"/>
          <w:sz w:val="28"/>
          <w:szCs w:val="28"/>
        </w:rPr>
      </w:pPr>
      <w:r w:rsidRPr="0B4D7E1A" w:rsidR="391EE633">
        <w:rPr>
          <w:color w:val="000000" w:themeColor="text1" w:themeTint="FF" w:themeShade="FF"/>
          <w:sz w:val="28"/>
          <w:szCs w:val="28"/>
        </w:rPr>
        <w:t>Acortar la vida</w:t>
      </w:r>
    </w:p>
    <w:p w:rsidR="391EE633" w:rsidP="0B4D7E1A" w:rsidRDefault="391EE633" w14:paraId="39DBA8C1" w14:textId="162ED29A">
      <w:pPr>
        <w:pStyle w:val="ListParagraph"/>
        <w:numPr>
          <w:ilvl w:val="0"/>
          <w:numId w:val="6"/>
        </w:numPr>
        <w:jc w:val="left"/>
        <w:rPr>
          <w:color w:val="000000" w:themeColor="text1" w:themeTint="FF" w:themeShade="FF"/>
          <w:sz w:val="28"/>
          <w:szCs w:val="28"/>
        </w:rPr>
      </w:pPr>
      <w:r w:rsidRPr="0B4D7E1A" w:rsidR="391EE633">
        <w:rPr>
          <w:color w:val="000000" w:themeColor="text1" w:themeTint="FF" w:themeShade="FF"/>
          <w:sz w:val="28"/>
          <w:szCs w:val="28"/>
        </w:rPr>
        <w:t xml:space="preserve">La muerte </w:t>
      </w:r>
    </w:p>
    <w:p w:rsidR="1254D9C6" w:rsidP="0B4D7E1A" w:rsidRDefault="1254D9C6" w14:paraId="1EFD3427" w14:textId="1D156E80">
      <w:pPr>
        <w:pStyle w:val="Normal"/>
        <w:jc w:val="left"/>
        <w:rPr>
          <w:color w:val="000000" w:themeColor="text1" w:themeTint="FF" w:themeShade="FF"/>
          <w:sz w:val="28"/>
          <w:szCs w:val="28"/>
        </w:rPr>
      </w:pPr>
      <w:r w:rsidRPr="0B4D7E1A" w:rsidR="1254D9C6">
        <w:rPr>
          <w:color w:val="000000" w:themeColor="text1" w:themeTint="FF" w:themeShade="FF"/>
          <w:sz w:val="28"/>
          <w:szCs w:val="28"/>
        </w:rPr>
        <w:t xml:space="preserve"> </w:t>
      </w:r>
      <w:r w:rsidRPr="0B4D7E1A" w:rsidR="77C3CB64">
        <w:rPr>
          <w:color w:val="000000" w:themeColor="text1" w:themeTint="FF" w:themeShade="FF"/>
          <w:sz w:val="28"/>
          <w:szCs w:val="28"/>
        </w:rPr>
        <w:t xml:space="preserve">Los golpes en esta zona son los </w:t>
      </w:r>
      <w:r w:rsidRPr="0B4D7E1A" w:rsidR="7CD7EE8A">
        <w:rPr>
          <w:color w:val="000000" w:themeColor="text1" w:themeTint="FF" w:themeShade="FF"/>
          <w:sz w:val="28"/>
          <w:szCs w:val="28"/>
        </w:rPr>
        <w:t>más</w:t>
      </w:r>
      <w:r w:rsidRPr="0B4D7E1A" w:rsidR="77C3CB64">
        <w:rPr>
          <w:color w:val="000000" w:themeColor="text1" w:themeTint="FF" w:themeShade="FF"/>
          <w:sz w:val="28"/>
          <w:szCs w:val="28"/>
        </w:rPr>
        <w:t xml:space="preserve"> recurrentes y uno de los </w:t>
      </w:r>
      <w:r w:rsidRPr="0B4D7E1A" w:rsidR="796C04C5">
        <w:rPr>
          <w:color w:val="000000" w:themeColor="text1" w:themeTint="FF" w:themeShade="FF"/>
          <w:sz w:val="28"/>
          <w:szCs w:val="28"/>
        </w:rPr>
        <w:t>más</w:t>
      </w:r>
      <w:r w:rsidRPr="0B4D7E1A" w:rsidR="77C3CB64">
        <w:rPr>
          <w:color w:val="000000" w:themeColor="text1" w:themeTint="FF" w:themeShade="FF"/>
          <w:sz w:val="28"/>
          <w:szCs w:val="28"/>
        </w:rPr>
        <w:t xml:space="preserve"> serios, puede </w:t>
      </w:r>
      <w:r w:rsidRPr="0B4D7E1A" w:rsidR="68435931">
        <w:rPr>
          <w:color w:val="000000" w:themeColor="text1" w:themeTint="FF" w:themeShade="FF"/>
          <w:sz w:val="28"/>
          <w:szCs w:val="28"/>
        </w:rPr>
        <w:t>causar</w:t>
      </w:r>
      <w:r w:rsidRPr="0B4D7E1A" w:rsidR="77C3CB64">
        <w:rPr>
          <w:color w:val="000000" w:themeColor="text1" w:themeTint="FF" w:themeShade="FF"/>
          <w:sz w:val="28"/>
          <w:szCs w:val="28"/>
        </w:rPr>
        <w:t xml:space="preserve"> una gran </w:t>
      </w:r>
      <w:r w:rsidRPr="0B4D7E1A" w:rsidR="0FA55130">
        <w:rPr>
          <w:color w:val="000000" w:themeColor="text1" w:themeTint="FF" w:themeShade="FF"/>
          <w:sz w:val="28"/>
          <w:szCs w:val="28"/>
        </w:rPr>
        <w:t>problemática</w:t>
      </w:r>
      <w:r w:rsidRPr="0B4D7E1A" w:rsidR="77C3CB64">
        <w:rPr>
          <w:color w:val="000000" w:themeColor="text1" w:themeTint="FF" w:themeShade="FF"/>
          <w:sz w:val="28"/>
          <w:szCs w:val="28"/>
        </w:rPr>
        <w:t xml:space="preserve"> en la vida diaria </w:t>
      </w:r>
      <w:r w:rsidRPr="0B4D7E1A" w:rsidR="53129EF5">
        <w:rPr>
          <w:color w:val="000000" w:themeColor="text1" w:themeTint="FF" w:themeShade="FF"/>
          <w:sz w:val="28"/>
          <w:szCs w:val="28"/>
        </w:rPr>
        <w:t xml:space="preserve">tanto para la persona como para quienes la rodean. </w:t>
      </w:r>
      <w:r w:rsidRPr="0B4D7E1A" w:rsidR="76544C0F">
        <w:rPr>
          <w:color w:val="000000" w:themeColor="text1" w:themeTint="FF" w:themeShade="FF"/>
          <w:sz w:val="28"/>
          <w:szCs w:val="28"/>
        </w:rPr>
        <w:t>Aunque esto se dedica a alguien mayor de 4</w:t>
      </w:r>
      <w:r w:rsidRPr="0B4D7E1A" w:rsidR="19201C59">
        <w:rPr>
          <w:color w:val="000000" w:themeColor="text1" w:themeTint="FF" w:themeShade="FF"/>
          <w:sz w:val="28"/>
          <w:szCs w:val="28"/>
        </w:rPr>
        <w:t>5</w:t>
      </w:r>
      <w:r w:rsidRPr="0B4D7E1A" w:rsidR="76544C0F">
        <w:rPr>
          <w:color w:val="000000" w:themeColor="text1" w:themeTint="FF" w:themeShade="FF"/>
          <w:sz w:val="28"/>
          <w:szCs w:val="28"/>
        </w:rPr>
        <w:t xml:space="preserve"> años, se espera un mayor uso en personas con problemas al caminar (con mayor índice de posibles caídas), en su momento se espera que se pueda actuar y asegurar que la persona no </w:t>
      </w:r>
      <w:r w:rsidRPr="0B4D7E1A" w:rsidR="5E2A8881">
        <w:rPr>
          <w:color w:val="000000" w:themeColor="text1" w:themeTint="FF" w:themeShade="FF"/>
          <w:sz w:val="28"/>
          <w:szCs w:val="28"/>
        </w:rPr>
        <w:t>sufrió</w:t>
      </w:r>
      <w:r w:rsidRPr="0B4D7E1A" w:rsidR="76544C0F">
        <w:rPr>
          <w:color w:val="000000" w:themeColor="text1" w:themeTint="FF" w:themeShade="FF"/>
          <w:sz w:val="28"/>
          <w:szCs w:val="28"/>
        </w:rPr>
        <w:t xml:space="preserve"> daños severos.</w:t>
      </w:r>
    </w:p>
    <w:p w:rsidR="1CD390DF" w:rsidP="0B4D7E1A" w:rsidRDefault="1CD390DF" w14:paraId="23E04724" w14:textId="44F51D2A">
      <w:pPr>
        <w:pStyle w:val="Normal"/>
        <w:jc w:val="left"/>
        <w:rPr>
          <w:color w:val="000000" w:themeColor="text1" w:themeTint="FF" w:themeShade="FF"/>
          <w:sz w:val="28"/>
          <w:szCs w:val="28"/>
        </w:rPr>
      </w:pPr>
      <w:r w:rsidRPr="0B4D7E1A" w:rsidR="76544C0F">
        <w:rPr>
          <w:color w:val="000000" w:themeColor="text1" w:themeTint="FF" w:themeShade="FF"/>
          <w:sz w:val="28"/>
          <w:szCs w:val="28"/>
        </w:rPr>
        <w:t>Nuestro proyecto busca dar seguridad a quien lleve este cinturón, confiando y buscando tener en cuenta la comodidad y confianza del individuo, a su vez buscamos aligerar el estrés de la persona y de quienes lo rodeen y evitar daños a futuro en quienes lo utilicen.</w:t>
      </w:r>
    </w:p>
    <w:p w:rsidR="4FE30596" w:rsidP="0B4D7E1A" w:rsidRDefault="4FE30596" w14:paraId="17C8DB7C" w14:textId="52CF6E44">
      <w:pPr>
        <w:pStyle w:val="Normal"/>
        <w:jc w:val="left"/>
        <w:rPr>
          <w:rFonts w:ascii="Calibri" w:hAnsi="Calibri" w:eastAsia="Calibri" w:cs="Calibri" w:asciiTheme="minorAscii" w:hAnsiTheme="minorAscii" w:eastAsiaTheme="minorAscii" w:cstheme="minorAscii"/>
          <w:color w:val="000000" w:themeColor="text1" w:themeTint="FF" w:themeShade="FF"/>
          <w:sz w:val="52"/>
          <w:szCs w:val="52"/>
          <w:u w:val="none"/>
        </w:rPr>
      </w:pPr>
      <w:r w:rsidRPr="0B4D7E1A" w:rsidR="4FE30596">
        <w:rPr>
          <w:rFonts w:ascii="Calibri" w:hAnsi="Calibri" w:eastAsia="Calibri" w:cs="Calibri" w:asciiTheme="minorAscii" w:hAnsiTheme="minorAscii" w:eastAsiaTheme="minorAscii" w:cstheme="minorAscii"/>
          <w:color w:val="000000" w:themeColor="text1" w:themeTint="FF" w:themeShade="FF"/>
          <w:sz w:val="52"/>
          <w:szCs w:val="52"/>
          <w:u w:val="none"/>
        </w:rPr>
        <w:t>Descripción</w:t>
      </w:r>
      <w:r w:rsidRPr="0B4D7E1A" w:rsidR="2EAB75E9">
        <w:rPr>
          <w:rFonts w:ascii="Calibri" w:hAnsi="Calibri" w:eastAsia="Calibri" w:cs="Calibri" w:asciiTheme="minorAscii" w:hAnsiTheme="minorAscii" w:eastAsiaTheme="minorAscii" w:cstheme="minorAscii"/>
          <w:color w:val="000000" w:themeColor="text1" w:themeTint="FF" w:themeShade="FF"/>
          <w:sz w:val="52"/>
          <w:szCs w:val="52"/>
          <w:u w:val="none"/>
        </w:rPr>
        <w:t xml:space="preserve"> del funcionamiento:</w:t>
      </w:r>
    </w:p>
    <w:p w:rsidR="4F526B0C" w:rsidP="0B4D7E1A" w:rsidRDefault="4F526B0C" w14:paraId="507EC38D" w14:textId="0DB94F19">
      <w:pPr>
        <w:pStyle w:val="Normal"/>
        <w:jc w:val="left"/>
        <w:rPr>
          <w:color w:val="000000" w:themeColor="text1" w:themeTint="FF" w:themeShade="FF"/>
          <w:sz w:val="28"/>
          <w:szCs w:val="28"/>
        </w:rPr>
      </w:pPr>
      <w:r w:rsidRPr="653E18AD" w:rsidR="4F526B0C">
        <w:rPr>
          <w:color w:val="000000" w:themeColor="text1" w:themeTint="FF" w:themeShade="FF"/>
          <w:sz w:val="28"/>
          <w:szCs w:val="28"/>
        </w:rPr>
        <w:t xml:space="preserve">Lo fundamental en este proyecto, es el sensor MPU6050 que vamos a usar como </w:t>
      </w:r>
      <w:r w:rsidRPr="653E18AD" w:rsidR="7EE783B9">
        <w:rPr>
          <w:color w:val="000000" w:themeColor="text1" w:themeTint="FF" w:themeShade="FF"/>
          <w:sz w:val="28"/>
          <w:szCs w:val="28"/>
        </w:rPr>
        <w:t>giróscopo</w:t>
      </w:r>
      <w:r w:rsidRPr="653E18AD" w:rsidR="4F526B0C">
        <w:rPr>
          <w:color w:val="000000" w:themeColor="text1" w:themeTint="FF" w:themeShade="FF"/>
          <w:sz w:val="28"/>
          <w:szCs w:val="28"/>
        </w:rPr>
        <w:t xml:space="preserve">, </w:t>
      </w:r>
      <w:r w:rsidRPr="653E18AD" w:rsidR="4C5A1EE5">
        <w:rPr>
          <w:color w:val="000000" w:themeColor="text1" w:themeTint="FF" w:themeShade="FF"/>
          <w:sz w:val="28"/>
          <w:szCs w:val="28"/>
        </w:rPr>
        <w:t>así</w:t>
      </w:r>
      <w:r w:rsidRPr="653E18AD" w:rsidR="4F526B0C">
        <w:rPr>
          <w:color w:val="000000" w:themeColor="text1" w:themeTint="FF" w:themeShade="FF"/>
          <w:sz w:val="28"/>
          <w:szCs w:val="28"/>
        </w:rPr>
        <w:t xml:space="preserve"> pudiendo determinar los puntos de </w:t>
      </w:r>
      <w:r w:rsidRPr="653E18AD" w:rsidR="0DBDAE17">
        <w:rPr>
          <w:color w:val="000000" w:themeColor="text1" w:themeTint="FF" w:themeShade="FF"/>
          <w:sz w:val="28"/>
          <w:szCs w:val="28"/>
        </w:rPr>
        <w:t>caída</w:t>
      </w:r>
      <w:r w:rsidRPr="653E18AD" w:rsidR="4F526B0C">
        <w:rPr>
          <w:color w:val="000000" w:themeColor="text1" w:themeTint="FF" w:themeShade="FF"/>
          <w:sz w:val="28"/>
          <w:szCs w:val="28"/>
        </w:rPr>
        <w:t xml:space="preserve"> que tiene una</w:t>
      </w:r>
      <w:r w:rsidRPr="653E18AD" w:rsidR="63B6FDCD">
        <w:rPr>
          <w:color w:val="000000" w:themeColor="text1" w:themeTint="FF" w:themeShade="FF"/>
          <w:sz w:val="28"/>
          <w:szCs w:val="28"/>
        </w:rPr>
        <w:t xml:space="preserve"> persona</w:t>
      </w:r>
      <w:r w:rsidRPr="653E18AD" w:rsidR="6E48AF7C">
        <w:rPr>
          <w:color w:val="000000" w:themeColor="text1" w:themeTint="FF" w:themeShade="FF"/>
          <w:sz w:val="28"/>
          <w:szCs w:val="28"/>
        </w:rPr>
        <w:t xml:space="preserve"> gracias </w:t>
      </w:r>
      <w:r w:rsidRPr="653E18AD" w:rsidR="6E142BD2">
        <w:rPr>
          <w:color w:val="000000" w:themeColor="text1" w:themeTint="FF" w:themeShade="FF"/>
          <w:sz w:val="28"/>
          <w:szCs w:val="28"/>
        </w:rPr>
        <w:t>a</w:t>
      </w:r>
      <w:r w:rsidRPr="653E18AD" w:rsidR="6E48AF7C">
        <w:rPr>
          <w:color w:val="000000" w:themeColor="text1" w:themeTint="FF" w:themeShade="FF"/>
          <w:sz w:val="28"/>
          <w:szCs w:val="28"/>
        </w:rPr>
        <w:t xml:space="preserve"> sus tres ejes (</w:t>
      </w:r>
      <w:r w:rsidRPr="653E18AD" w:rsidR="68E70512">
        <w:rPr>
          <w:color w:val="000000" w:themeColor="text1" w:themeTint="FF" w:themeShade="FF"/>
          <w:sz w:val="28"/>
          <w:szCs w:val="28"/>
        </w:rPr>
        <w:t>X</w:t>
      </w:r>
      <w:r w:rsidRPr="653E18AD" w:rsidR="6E48AF7C">
        <w:rPr>
          <w:color w:val="000000" w:themeColor="text1" w:themeTint="FF" w:themeShade="FF"/>
          <w:sz w:val="28"/>
          <w:szCs w:val="28"/>
        </w:rPr>
        <w:t>, Y, Z).</w:t>
      </w:r>
    </w:p>
    <w:p w:rsidR="63B6FDCD" w:rsidP="0B4D7E1A" w:rsidRDefault="63B6FDCD" w14:paraId="78B06852" w14:textId="367B7A30">
      <w:pPr>
        <w:pStyle w:val="Normal"/>
        <w:jc w:val="left"/>
        <w:rPr>
          <w:color w:val="000000" w:themeColor="text1" w:themeTint="FF" w:themeShade="FF"/>
          <w:sz w:val="28"/>
          <w:szCs w:val="28"/>
        </w:rPr>
      </w:pPr>
      <w:r w:rsidRPr="0B4D7E1A" w:rsidR="63B6FDCD">
        <w:rPr>
          <w:color w:val="000000" w:themeColor="text1" w:themeTint="FF" w:themeShade="FF"/>
          <w:sz w:val="28"/>
          <w:szCs w:val="28"/>
        </w:rPr>
        <w:t xml:space="preserve">Se </w:t>
      </w:r>
      <w:r w:rsidRPr="0B4D7E1A" w:rsidR="1B4274E0">
        <w:rPr>
          <w:color w:val="000000" w:themeColor="text1" w:themeTint="FF" w:themeShade="FF"/>
          <w:sz w:val="28"/>
          <w:szCs w:val="28"/>
        </w:rPr>
        <w:t xml:space="preserve">divide </w:t>
      </w:r>
      <w:r w:rsidRPr="0B4D7E1A" w:rsidR="63B6FDCD">
        <w:rPr>
          <w:color w:val="000000" w:themeColor="text1" w:themeTint="FF" w:themeShade="FF"/>
          <w:sz w:val="28"/>
          <w:szCs w:val="28"/>
        </w:rPr>
        <w:t xml:space="preserve">en dos partes, el circuito de </w:t>
      </w:r>
      <w:r w:rsidRPr="0B4D7E1A" w:rsidR="23A89E53">
        <w:rPr>
          <w:color w:val="000000" w:themeColor="text1" w:themeTint="FF" w:themeShade="FF"/>
          <w:sz w:val="28"/>
          <w:szCs w:val="28"/>
        </w:rPr>
        <w:t>detección</w:t>
      </w:r>
      <w:r w:rsidRPr="0B4D7E1A" w:rsidR="63B6FDCD">
        <w:rPr>
          <w:color w:val="000000" w:themeColor="text1" w:themeTint="FF" w:themeShade="FF"/>
          <w:sz w:val="28"/>
          <w:szCs w:val="28"/>
        </w:rPr>
        <w:t xml:space="preserve"> del sensor mpu6050, y el sistema que abre </w:t>
      </w:r>
      <w:r w:rsidRPr="0B4D7E1A" w:rsidR="5C1D5094">
        <w:rPr>
          <w:color w:val="000000" w:themeColor="text1" w:themeTint="FF" w:themeShade="FF"/>
          <w:sz w:val="28"/>
          <w:szCs w:val="28"/>
        </w:rPr>
        <w:t xml:space="preserve">el cartucho </w:t>
      </w:r>
      <w:r w:rsidRPr="0B4D7E1A" w:rsidR="63B6FDCD">
        <w:rPr>
          <w:color w:val="000000" w:themeColor="text1" w:themeTint="FF" w:themeShade="FF"/>
          <w:sz w:val="28"/>
          <w:szCs w:val="28"/>
        </w:rPr>
        <w:t xml:space="preserve">de </w:t>
      </w:r>
      <w:r w:rsidRPr="0B4D7E1A" w:rsidR="0446685D">
        <w:rPr>
          <w:color w:val="000000" w:themeColor="text1" w:themeTint="FF" w:themeShade="FF"/>
          <w:sz w:val="28"/>
          <w:szCs w:val="28"/>
        </w:rPr>
        <w:t>aire</w:t>
      </w:r>
      <w:r w:rsidRPr="0B4D7E1A" w:rsidR="63B6FDCD">
        <w:rPr>
          <w:color w:val="000000" w:themeColor="text1" w:themeTint="FF" w:themeShade="FF"/>
          <w:sz w:val="28"/>
          <w:szCs w:val="28"/>
        </w:rPr>
        <w:t xml:space="preserve"> para que se infle el </w:t>
      </w:r>
      <w:r w:rsidRPr="0B4D7E1A" w:rsidR="5FCBEBB7">
        <w:rPr>
          <w:color w:val="000000" w:themeColor="text1" w:themeTint="FF" w:themeShade="FF"/>
          <w:sz w:val="28"/>
          <w:szCs w:val="28"/>
        </w:rPr>
        <w:t>cinturón</w:t>
      </w:r>
      <w:r w:rsidRPr="0B4D7E1A" w:rsidR="63B6FDCD">
        <w:rPr>
          <w:color w:val="000000" w:themeColor="text1" w:themeTint="FF" w:themeShade="FF"/>
          <w:sz w:val="28"/>
          <w:szCs w:val="28"/>
        </w:rPr>
        <w:t>.</w:t>
      </w:r>
    </w:p>
    <w:p w:rsidR="2AD115E9" w:rsidP="0B4D7E1A" w:rsidRDefault="2AD115E9" w14:paraId="6A134811" w14:textId="720B8737">
      <w:pPr>
        <w:pStyle w:val="Normal"/>
        <w:jc w:val="left"/>
        <w:rPr>
          <w:color w:val="000000" w:themeColor="text1" w:themeTint="FF" w:themeShade="FF"/>
          <w:sz w:val="28"/>
          <w:szCs w:val="28"/>
        </w:rPr>
      </w:pPr>
      <w:r w:rsidRPr="0B4D7E1A" w:rsidR="2AD115E9">
        <w:rPr>
          <w:color w:val="000000" w:themeColor="text1" w:themeTint="FF" w:themeShade="FF"/>
          <w:sz w:val="28"/>
          <w:szCs w:val="28"/>
        </w:rPr>
        <w:t>Se piensa usar Raspberry pi pico</w:t>
      </w:r>
      <w:r w:rsidRPr="0B4D7E1A" w:rsidR="4CB957EB">
        <w:rPr>
          <w:color w:val="000000" w:themeColor="text1" w:themeTint="FF" w:themeShade="FF"/>
          <w:sz w:val="28"/>
          <w:szCs w:val="28"/>
        </w:rPr>
        <w:t xml:space="preserve"> o </w:t>
      </w:r>
      <w:r w:rsidRPr="0B4D7E1A" w:rsidR="289E359A">
        <w:rPr>
          <w:color w:val="000000" w:themeColor="text1" w:themeTint="FF" w:themeShade="FF"/>
          <w:sz w:val="28"/>
          <w:szCs w:val="28"/>
        </w:rPr>
        <w:t>ver de usar un</w:t>
      </w:r>
      <w:r w:rsidRPr="0B4D7E1A" w:rsidR="5CFCEDEC">
        <w:rPr>
          <w:color w:val="000000" w:themeColor="text1" w:themeTint="FF" w:themeShade="FF"/>
          <w:sz w:val="28"/>
          <w:szCs w:val="28"/>
        </w:rPr>
        <w:t xml:space="preserve"> </w:t>
      </w:r>
      <w:r w:rsidRPr="0B4D7E1A" w:rsidR="6659D5CA">
        <w:rPr>
          <w:color w:val="000000" w:themeColor="text1" w:themeTint="FF" w:themeShade="FF"/>
          <w:sz w:val="28"/>
          <w:szCs w:val="28"/>
        </w:rPr>
        <w:t>E</w:t>
      </w:r>
      <w:r w:rsidRPr="0B4D7E1A" w:rsidR="5CFCEDEC">
        <w:rPr>
          <w:color w:val="000000" w:themeColor="text1" w:themeTint="FF" w:themeShade="FF"/>
          <w:sz w:val="28"/>
          <w:szCs w:val="28"/>
        </w:rPr>
        <w:t>SP32</w:t>
      </w:r>
      <w:r w:rsidRPr="0B4D7E1A" w:rsidR="6FDF5057">
        <w:rPr>
          <w:color w:val="000000" w:themeColor="text1" w:themeTint="FF" w:themeShade="FF"/>
          <w:sz w:val="28"/>
          <w:szCs w:val="28"/>
        </w:rPr>
        <w:t xml:space="preserve"> que </w:t>
      </w:r>
      <w:r w:rsidRPr="0B4D7E1A" w:rsidR="6FDF5057">
        <w:rPr>
          <w:color w:val="000000" w:themeColor="text1" w:themeTint="FF" w:themeShade="FF"/>
          <w:sz w:val="28"/>
          <w:szCs w:val="28"/>
        </w:rPr>
        <w:t>podria</w:t>
      </w:r>
      <w:r w:rsidRPr="0B4D7E1A" w:rsidR="6FDF5057">
        <w:rPr>
          <w:color w:val="000000" w:themeColor="text1" w:themeTint="FF" w:themeShade="FF"/>
          <w:sz w:val="28"/>
          <w:szCs w:val="28"/>
        </w:rPr>
        <w:t xml:space="preserve"> tener </w:t>
      </w:r>
      <w:r w:rsidRPr="0B4D7E1A" w:rsidR="6FDF5057">
        <w:rPr>
          <w:color w:val="000000" w:themeColor="text1" w:themeTint="FF" w:themeShade="FF"/>
          <w:sz w:val="28"/>
          <w:szCs w:val="28"/>
        </w:rPr>
        <w:t>mas</w:t>
      </w:r>
      <w:r w:rsidRPr="0B4D7E1A" w:rsidR="6FDF5057">
        <w:rPr>
          <w:color w:val="000000" w:themeColor="text1" w:themeTint="FF" w:themeShade="FF"/>
          <w:sz w:val="28"/>
          <w:szCs w:val="28"/>
        </w:rPr>
        <w:t xml:space="preserve"> desarrollo.</w:t>
      </w:r>
    </w:p>
    <w:p w:rsidR="21A73B87" w:rsidP="0B4D7E1A" w:rsidRDefault="21A73B87" w14:paraId="66F2D56E" w14:textId="5EA79966">
      <w:pPr>
        <w:pStyle w:val="Normal"/>
        <w:jc w:val="left"/>
        <w:rPr>
          <w:color w:val="000000" w:themeColor="text1" w:themeTint="FF" w:themeShade="FF"/>
          <w:sz w:val="28"/>
          <w:szCs w:val="28"/>
        </w:rPr>
      </w:pPr>
      <w:r w:rsidRPr="0B4D7E1A" w:rsidR="21A73B87">
        <w:rPr>
          <w:color w:val="000000" w:themeColor="text1" w:themeTint="FF" w:themeShade="FF"/>
          <w:sz w:val="28"/>
          <w:szCs w:val="28"/>
        </w:rPr>
        <w:t>Parte</w:t>
      </w:r>
      <w:r w:rsidRPr="0B4D7E1A" w:rsidR="4B0FDAA6">
        <w:rPr>
          <w:color w:val="000000" w:themeColor="text1" w:themeTint="FF" w:themeShade="FF"/>
          <w:sz w:val="28"/>
          <w:szCs w:val="28"/>
        </w:rPr>
        <w:t xml:space="preserve"> del Sensor MPU6050:</w:t>
      </w:r>
    </w:p>
    <w:p w:rsidR="73D93C43" w:rsidP="0B4D7E1A" w:rsidRDefault="73D93C43" w14:paraId="6E54C2A3" w14:textId="664D1AFE">
      <w:pPr>
        <w:pStyle w:val="Normal"/>
        <w:jc w:val="left"/>
        <w:rPr>
          <w:color w:val="000000" w:themeColor="text1" w:themeTint="FF" w:themeShade="FF"/>
          <w:sz w:val="28"/>
          <w:szCs w:val="28"/>
        </w:rPr>
      </w:pPr>
      <w:r w:rsidRPr="0B4D7E1A" w:rsidR="73D93C43">
        <w:rPr>
          <w:color w:val="000000" w:themeColor="text1" w:themeTint="FF" w:themeShade="FF"/>
          <w:sz w:val="28"/>
          <w:szCs w:val="28"/>
        </w:rPr>
        <w:t xml:space="preserve">Primero conectamos el sensor al microcontrolador </w:t>
      </w:r>
      <w:r w:rsidRPr="0B4D7E1A" w:rsidR="78B1AF1B">
        <w:rPr>
          <w:color w:val="000000" w:themeColor="text1" w:themeTint="FF" w:themeShade="FF"/>
          <w:sz w:val="28"/>
          <w:szCs w:val="28"/>
        </w:rPr>
        <w:t>y a su vez conectamos 3 leds de di</w:t>
      </w:r>
      <w:r w:rsidRPr="0B4D7E1A" w:rsidR="006A98CD">
        <w:rPr>
          <w:color w:val="000000" w:themeColor="text1" w:themeTint="FF" w:themeShade="FF"/>
          <w:sz w:val="28"/>
          <w:szCs w:val="28"/>
        </w:rPr>
        <w:t>fe</w:t>
      </w:r>
      <w:r w:rsidRPr="0B4D7E1A" w:rsidR="78B1AF1B">
        <w:rPr>
          <w:color w:val="000000" w:themeColor="text1" w:themeTint="FF" w:themeShade="FF"/>
          <w:sz w:val="28"/>
          <w:szCs w:val="28"/>
        </w:rPr>
        <w:t xml:space="preserve">rente </w:t>
      </w:r>
      <w:r w:rsidRPr="0B4D7E1A" w:rsidR="68902FE8">
        <w:rPr>
          <w:color w:val="000000" w:themeColor="text1" w:themeTint="FF" w:themeShade="FF"/>
          <w:sz w:val="28"/>
          <w:szCs w:val="28"/>
        </w:rPr>
        <w:t>color (</w:t>
      </w:r>
      <w:r w:rsidRPr="0B4D7E1A" w:rsidR="78B1AF1B">
        <w:rPr>
          <w:color w:val="000000" w:themeColor="text1" w:themeTint="FF" w:themeShade="FF"/>
          <w:sz w:val="28"/>
          <w:szCs w:val="28"/>
        </w:rPr>
        <w:t xml:space="preserve">rojo, verde, azul) para diferencias los ejes del </w:t>
      </w:r>
      <w:r w:rsidRPr="0B4D7E1A" w:rsidR="57DE7C44">
        <w:rPr>
          <w:color w:val="000000" w:themeColor="text1" w:themeTint="FF" w:themeShade="FF"/>
          <w:sz w:val="28"/>
          <w:szCs w:val="28"/>
        </w:rPr>
        <w:t>sensor (</w:t>
      </w:r>
      <w:r w:rsidRPr="0B4D7E1A" w:rsidR="78B1AF1B">
        <w:rPr>
          <w:color w:val="000000" w:themeColor="text1" w:themeTint="FF" w:themeShade="FF"/>
          <w:sz w:val="28"/>
          <w:szCs w:val="28"/>
        </w:rPr>
        <w:t xml:space="preserve">Y, X, Z), </w:t>
      </w:r>
      <w:r w:rsidRPr="0B4D7E1A" w:rsidR="62FFB2EF">
        <w:rPr>
          <w:color w:val="000000" w:themeColor="text1" w:themeTint="FF" w:themeShade="FF"/>
          <w:sz w:val="28"/>
          <w:szCs w:val="28"/>
        </w:rPr>
        <w:t xml:space="preserve">los cuales </w:t>
      </w:r>
      <w:r w:rsidRPr="0B4D7E1A" w:rsidR="4E811417">
        <w:rPr>
          <w:color w:val="000000" w:themeColor="text1" w:themeTint="FF" w:themeShade="FF"/>
          <w:sz w:val="28"/>
          <w:szCs w:val="28"/>
        </w:rPr>
        <w:t>también</w:t>
      </w:r>
      <w:r w:rsidRPr="0B4D7E1A" w:rsidR="62FFB2EF">
        <w:rPr>
          <w:color w:val="000000" w:themeColor="text1" w:themeTint="FF" w:themeShade="FF"/>
          <w:sz w:val="28"/>
          <w:szCs w:val="28"/>
        </w:rPr>
        <w:t xml:space="preserve"> tienen una </w:t>
      </w:r>
      <w:r w:rsidRPr="0B4D7E1A" w:rsidR="56C0B919">
        <w:rPr>
          <w:color w:val="000000" w:themeColor="text1" w:themeTint="FF" w:themeShade="FF"/>
          <w:sz w:val="28"/>
          <w:szCs w:val="28"/>
        </w:rPr>
        <w:t>resistencia</w:t>
      </w:r>
      <w:r w:rsidRPr="0B4D7E1A" w:rsidR="62FFB2EF">
        <w:rPr>
          <w:color w:val="000000" w:themeColor="text1" w:themeTint="FF" w:themeShade="FF"/>
          <w:sz w:val="28"/>
          <w:szCs w:val="28"/>
        </w:rPr>
        <w:t xml:space="preserve"> de 100 </w:t>
      </w:r>
      <w:r w:rsidRPr="0B4D7E1A" w:rsidR="62FFB2EF">
        <w:rPr>
          <w:color w:val="000000" w:themeColor="text1" w:themeTint="FF" w:themeShade="FF"/>
          <w:sz w:val="28"/>
          <w:szCs w:val="28"/>
        </w:rPr>
        <w:t>ohms</w:t>
      </w:r>
      <w:r w:rsidRPr="0B4D7E1A" w:rsidR="62FFB2EF">
        <w:rPr>
          <w:color w:val="000000" w:themeColor="text1" w:themeTint="FF" w:themeShade="FF"/>
          <w:sz w:val="28"/>
          <w:szCs w:val="28"/>
        </w:rPr>
        <w:t xml:space="preserve"> cada uno. </w:t>
      </w:r>
    </w:p>
    <w:p w:rsidR="62FFB2EF" w:rsidP="0B4D7E1A" w:rsidRDefault="62FFB2EF" w14:paraId="4CAFF99F" w14:textId="50DB98F0">
      <w:pPr>
        <w:pStyle w:val="Normal"/>
        <w:jc w:val="left"/>
        <w:rPr>
          <w:color w:val="000000" w:themeColor="text1" w:themeTint="FF" w:themeShade="FF"/>
          <w:sz w:val="28"/>
          <w:szCs w:val="28"/>
        </w:rPr>
      </w:pPr>
      <w:r w:rsidRPr="0B4D7E1A" w:rsidR="62FFB2EF">
        <w:rPr>
          <w:color w:val="000000" w:themeColor="text1" w:themeTint="FF" w:themeShade="FF"/>
          <w:sz w:val="28"/>
          <w:szCs w:val="28"/>
        </w:rPr>
        <w:t xml:space="preserve">Ajustando en el </w:t>
      </w:r>
      <w:r w:rsidRPr="0B4D7E1A" w:rsidR="79E7519E">
        <w:rPr>
          <w:color w:val="000000" w:themeColor="text1" w:themeTint="FF" w:themeShade="FF"/>
          <w:sz w:val="28"/>
          <w:szCs w:val="28"/>
        </w:rPr>
        <w:t>código</w:t>
      </w:r>
      <w:r w:rsidRPr="0B4D7E1A" w:rsidR="62FFB2EF">
        <w:rPr>
          <w:color w:val="000000" w:themeColor="text1" w:themeTint="FF" w:themeShade="FF"/>
          <w:sz w:val="28"/>
          <w:szCs w:val="28"/>
        </w:rPr>
        <w:t xml:space="preserve"> del sensor, se definen los </w:t>
      </w:r>
      <w:r w:rsidRPr="0B4D7E1A" w:rsidR="6DBD58B7">
        <w:rPr>
          <w:color w:val="000000" w:themeColor="text1" w:themeTint="FF" w:themeShade="FF"/>
          <w:sz w:val="28"/>
          <w:szCs w:val="28"/>
        </w:rPr>
        <w:t>límites</w:t>
      </w:r>
      <w:r w:rsidRPr="0B4D7E1A" w:rsidR="62FFB2EF">
        <w:rPr>
          <w:color w:val="000000" w:themeColor="text1" w:themeTint="FF" w:themeShade="FF"/>
          <w:sz w:val="28"/>
          <w:szCs w:val="28"/>
        </w:rPr>
        <w:t xml:space="preserve"> de los grados</w:t>
      </w:r>
      <w:r w:rsidRPr="0B4D7E1A" w:rsidR="7365B914">
        <w:rPr>
          <w:color w:val="000000" w:themeColor="text1" w:themeTint="FF" w:themeShade="FF"/>
          <w:sz w:val="28"/>
          <w:szCs w:val="28"/>
        </w:rPr>
        <w:t xml:space="preserve"> de cada eje, los leds aparte de servir para diferenciar cada eje</w:t>
      </w:r>
      <w:r w:rsidRPr="0B4D7E1A" w:rsidR="68DE6B31">
        <w:rPr>
          <w:color w:val="000000" w:themeColor="text1" w:themeTint="FF" w:themeShade="FF"/>
          <w:sz w:val="28"/>
          <w:szCs w:val="28"/>
        </w:rPr>
        <w:t xml:space="preserve"> </w:t>
      </w:r>
      <w:r w:rsidRPr="0B4D7E1A" w:rsidR="7365B914">
        <w:rPr>
          <w:color w:val="000000" w:themeColor="text1" w:themeTint="FF" w:themeShade="FF"/>
          <w:sz w:val="28"/>
          <w:szCs w:val="28"/>
        </w:rPr>
        <w:t xml:space="preserve">se van a activar siempre que un eje supere su </w:t>
      </w:r>
      <w:r w:rsidRPr="0B4D7E1A" w:rsidR="2918A2D8">
        <w:rPr>
          <w:color w:val="000000" w:themeColor="text1" w:themeTint="FF" w:themeShade="FF"/>
          <w:sz w:val="28"/>
          <w:szCs w:val="28"/>
        </w:rPr>
        <w:t>límite</w:t>
      </w:r>
      <w:r w:rsidRPr="0B4D7E1A" w:rsidR="7365B914">
        <w:rPr>
          <w:color w:val="000000" w:themeColor="text1" w:themeTint="FF" w:themeShade="FF"/>
          <w:sz w:val="28"/>
          <w:szCs w:val="28"/>
        </w:rPr>
        <w:t xml:space="preserve"> de grados, por ejemplo, si el eje Y supera los -</w:t>
      </w:r>
      <w:r w:rsidRPr="0B4D7E1A" w:rsidR="7DC29C49">
        <w:rPr>
          <w:color w:val="000000" w:themeColor="text1" w:themeTint="FF" w:themeShade="FF"/>
          <w:sz w:val="28"/>
          <w:szCs w:val="28"/>
        </w:rPr>
        <w:t>10° se va a encender el led verde, si el eje X los supera, se va a encender el led azul, y si el eje Z los supera, se va a encender el led rojo</w:t>
      </w:r>
      <w:r w:rsidRPr="0B4D7E1A" w:rsidR="094A055E">
        <w:rPr>
          <w:color w:val="000000" w:themeColor="text1" w:themeTint="FF" w:themeShade="FF"/>
          <w:sz w:val="28"/>
          <w:szCs w:val="28"/>
        </w:rPr>
        <w:t xml:space="preserve">. </w:t>
      </w:r>
      <w:r w:rsidRPr="0B4D7E1A" w:rsidR="4C3F7F90">
        <w:rPr>
          <w:color w:val="000000" w:themeColor="text1" w:themeTint="FF" w:themeShade="FF"/>
          <w:sz w:val="28"/>
          <w:szCs w:val="28"/>
        </w:rPr>
        <w:t>Esto s</w:t>
      </w:r>
      <w:r w:rsidRPr="0B4D7E1A" w:rsidR="094A055E">
        <w:rPr>
          <w:color w:val="000000" w:themeColor="text1" w:themeTint="FF" w:themeShade="FF"/>
          <w:sz w:val="28"/>
          <w:szCs w:val="28"/>
        </w:rPr>
        <w:t xml:space="preserve">e toma como una ayuda para poder ir definiendo los </w:t>
      </w:r>
      <w:r w:rsidRPr="0B4D7E1A" w:rsidR="1D77BE5D">
        <w:rPr>
          <w:color w:val="000000" w:themeColor="text1" w:themeTint="FF" w:themeShade="FF"/>
          <w:sz w:val="28"/>
          <w:szCs w:val="28"/>
        </w:rPr>
        <w:t>límites</w:t>
      </w:r>
      <w:r w:rsidRPr="0B4D7E1A" w:rsidR="094A055E">
        <w:rPr>
          <w:color w:val="000000" w:themeColor="text1" w:themeTint="FF" w:themeShade="FF"/>
          <w:sz w:val="28"/>
          <w:szCs w:val="28"/>
        </w:rPr>
        <w:t xml:space="preserve"> del sensor y </w:t>
      </w:r>
      <w:r w:rsidRPr="0B4D7E1A" w:rsidR="5B0DC7AD">
        <w:rPr>
          <w:color w:val="000000" w:themeColor="text1" w:themeTint="FF" w:themeShade="FF"/>
          <w:sz w:val="28"/>
          <w:szCs w:val="28"/>
        </w:rPr>
        <w:t>cómo</w:t>
      </w:r>
      <w:r w:rsidRPr="0B4D7E1A" w:rsidR="094A055E">
        <w:rPr>
          <w:color w:val="000000" w:themeColor="text1" w:themeTint="FF" w:themeShade="FF"/>
          <w:sz w:val="28"/>
          <w:szCs w:val="28"/>
        </w:rPr>
        <w:t xml:space="preserve"> reacciona ante los movimiento</w:t>
      </w:r>
      <w:r w:rsidRPr="0B4D7E1A" w:rsidR="13B8670D">
        <w:rPr>
          <w:color w:val="000000" w:themeColor="text1" w:themeTint="FF" w:themeShade="FF"/>
          <w:sz w:val="28"/>
          <w:szCs w:val="28"/>
        </w:rPr>
        <w:t>s y las diferentes posiciones que se pueden tener.</w:t>
      </w:r>
    </w:p>
    <w:p w:rsidR="5D19F8C4" w:rsidP="0B4D7E1A" w:rsidRDefault="5D19F8C4" w14:paraId="720CAE49" w14:textId="5687DA8A">
      <w:pPr>
        <w:pStyle w:val="Normal"/>
        <w:jc w:val="left"/>
        <w:rPr>
          <w:color w:val="000000" w:themeColor="text1" w:themeTint="FF" w:themeShade="FF"/>
          <w:sz w:val="28"/>
          <w:szCs w:val="28"/>
        </w:rPr>
      </w:pPr>
      <w:r w:rsidRPr="0B4D7E1A" w:rsidR="5D19F8C4">
        <w:rPr>
          <w:color w:val="000000" w:themeColor="text1" w:themeTint="FF" w:themeShade="FF"/>
          <w:sz w:val="28"/>
          <w:szCs w:val="28"/>
        </w:rPr>
        <w:t>Parte de</w:t>
      </w:r>
      <w:r w:rsidRPr="0B4D7E1A" w:rsidR="0C030E66">
        <w:rPr>
          <w:color w:val="000000" w:themeColor="text1" w:themeTint="FF" w:themeShade="FF"/>
          <w:sz w:val="28"/>
          <w:szCs w:val="28"/>
        </w:rPr>
        <w:t>l cartucho de aire:</w:t>
      </w:r>
    </w:p>
    <w:p w:rsidR="5D19F8C4" w:rsidP="0B4D7E1A" w:rsidRDefault="5D19F8C4" w14:paraId="44BF9B4C" w14:textId="1B8E62D8">
      <w:pPr>
        <w:pStyle w:val="Normal"/>
        <w:jc w:val="left"/>
        <w:rPr>
          <w:color w:val="000000" w:themeColor="text1" w:themeTint="FF" w:themeShade="FF"/>
          <w:sz w:val="28"/>
          <w:szCs w:val="28"/>
        </w:rPr>
      </w:pPr>
      <w:r w:rsidRPr="0B4D7E1A" w:rsidR="5123A3E6">
        <w:rPr>
          <w:color w:val="000000" w:themeColor="text1" w:themeTint="FF" w:themeShade="FF"/>
          <w:sz w:val="28"/>
          <w:szCs w:val="28"/>
        </w:rPr>
        <w:t>E</w:t>
      </w:r>
      <w:r w:rsidRPr="0B4D7E1A" w:rsidR="52A5DC62">
        <w:rPr>
          <w:color w:val="000000" w:themeColor="text1" w:themeTint="FF" w:themeShade="FF"/>
          <w:sz w:val="28"/>
          <w:szCs w:val="28"/>
        </w:rPr>
        <w:t xml:space="preserve">l sistema que se piensa crear es un motor </w:t>
      </w:r>
      <w:r w:rsidRPr="0B4D7E1A" w:rsidR="52A5DC62">
        <w:rPr>
          <w:color w:val="000000" w:themeColor="text1" w:themeTint="FF" w:themeShade="FF"/>
          <w:sz w:val="28"/>
          <w:szCs w:val="28"/>
        </w:rPr>
        <w:t>dc</w:t>
      </w:r>
      <w:r w:rsidRPr="0B4D7E1A" w:rsidR="52A5DC62">
        <w:rPr>
          <w:color w:val="000000" w:themeColor="text1" w:themeTint="FF" w:themeShade="FF"/>
          <w:sz w:val="28"/>
          <w:szCs w:val="28"/>
        </w:rPr>
        <w:t xml:space="preserve"> n20</w:t>
      </w:r>
      <w:r w:rsidRPr="0B4D7E1A" w:rsidR="07531AD7">
        <w:rPr>
          <w:color w:val="000000" w:themeColor="text1" w:themeTint="FF" w:themeShade="FF"/>
          <w:sz w:val="28"/>
          <w:szCs w:val="28"/>
        </w:rPr>
        <w:t xml:space="preserve"> para que al girar accione una aguja que se mueva unos pocos </w:t>
      </w:r>
      <w:r w:rsidRPr="0B4D7E1A" w:rsidR="2B884065">
        <w:rPr>
          <w:color w:val="000000" w:themeColor="text1" w:themeTint="FF" w:themeShade="FF"/>
          <w:sz w:val="28"/>
          <w:szCs w:val="28"/>
        </w:rPr>
        <w:t>centímetros</w:t>
      </w:r>
      <w:r w:rsidRPr="0B4D7E1A" w:rsidR="07531AD7">
        <w:rPr>
          <w:color w:val="000000" w:themeColor="text1" w:themeTint="FF" w:themeShade="FF"/>
          <w:sz w:val="28"/>
          <w:szCs w:val="28"/>
        </w:rPr>
        <w:t xml:space="preserve"> hasta perforar la tapa de un</w:t>
      </w:r>
      <w:r w:rsidRPr="0B4D7E1A" w:rsidR="15AAED5A">
        <w:rPr>
          <w:color w:val="000000" w:themeColor="text1" w:themeTint="FF" w:themeShade="FF"/>
          <w:sz w:val="28"/>
          <w:szCs w:val="28"/>
        </w:rPr>
        <w:t xml:space="preserve"> cartucho</w:t>
      </w:r>
      <w:r w:rsidRPr="0B4D7E1A" w:rsidR="07531AD7">
        <w:rPr>
          <w:color w:val="000000" w:themeColor="text1" w:themeTint="FF" w:themeShade="FF"/>
          <w:sz w:val="28"/>
          <w:szCs w:val="28"/>
        </w:rPr>
        <w:t xml:space="preserve"> de </w:t>
      </w:r>
      <w:r w:rsidRPr="0B4D7E1A" w:rsidR="3585527D">
        <w:rPr>
          <w:color w:val="000000" w:themeColor="text1" w:themeTint="FF" w:themeShade="FF"/>
          <w:sz w:val="28"/>
          <w:szCs w:val="28"/>
        </w:rPr>
        <w:t>aire</w:t>
      </w:r>
      <w:r w:rsidRPr="0B4D7E1A" w:rsidR="0C4174E0">
        <w:rPr>
          <w:color w:val="000000" w:themeColor="text1" w:themeTint="FF" w:themeShade="FF"/>
          <w:sz w:val="28"/>
          <w:szCs w:val="28"/>
        </w:rPr>
        <w:t xml:space="preserve"> </w:t>
      </w:r>
      <w:r w:rsidRPr="0B4D7E1A" w:rsidR="0C4174E0">
        <w:rPr>
          <w:color w:val="000000" w:themeColor="text1" w:themeTint="FF" w:themeShade="FF"/>
          <w:sz w:val="28"/>
          <w:szCs w:val="28"/>
        </w:rPr>
        <w:t xml:space="preserve">que al liberarse la tapa se infle </w:t>
      </w:r>
      <w:r w:rsidRPr="0B4D7E1A" w:rsidR="5783CFE0">
        <w:rPr>
          <w:color w:val="000000" w:themeColor="text1" w:themeTint="FF" w:themeShade="FF"/>
          <w:sz w:val="28"/>
          <w:szCs w:val="28"/>
        </w:rPr>
        <w:t>instantáneamente</w:t>
      </w:r>
      <w:r w:rsidRPr="0B4D7E1A" w:rsidR="0C4174E0">
        <w:rPr>
          <w:color w:val="000000" w:themeColor="text1" w:themeTint="FF" w:themeShade="FF"/>
          <w:sz w:val="28"/>
          <w:szCs w:val="28"/>
        </w:rPr>
        <w:t xml:space="preserve"> </w:t>
      </w:r>
      <w:r w:rsidRPr="0B4D7E1A" w:rsidR="4580F793">
        <w:rPr>
          <w:color w:val="000000" w:themeColor="text1" w:themeTint="FF" w:themeShade="FF"/>
          <w:sz w:val="28"/>
          <w:szCs w:val="28"/>
        </w:rPr>
        <w:t xml:space="preserve">el protector de </w:t>
      </w:r>
      <w:r w:rsidRPr="0B4D7E1A" w:rsidR="643B785F">
        <w:rPr>
          <w:color w:val="000000" w:themeColor="text1" w:themeTint="FF" w:themeShade="FF"/>
          <w:sz w:val="28"/>
          <w:szCs w:val="28"/>
        </w:rPr>
        <w:t>cadera (</w:t>
      </w:r>
      <w:r w:rsidRPr="0B4D7E1A" w:rsidR="4580F793">
        <w:rPr>
          <w:color w:val="000000" w:themeColor="text1" w:themeTint="FF" w:themeShade="FF"/>
          <w:sz w:val="28"/>
          <w:szCs w:val="28"/>
        </w:rPr>
        <w:t>echa de nylon</w:t>
      </w:r>
      <w:r w:rsidRPr="0B4D7E1A" w:rsidR="1513AFC5">
        <w:rPr>
          <w:color w:val="000000" w:themeColor="text1" w:themeTint="FF" w:themeShade="FF"/>
          <w:sz w:val="28"/>
          <w:szCs w:val="28"/>
        </w:rPr>
        <w:t xml:space="preserve"> </w:t>
      </w:r>
      <w:r w:rsidRPr="0B4D7E1A" w:rsidR="2958BE50">
        <w:rPr>
          <w:color w:val="000000" w:themeColor="text1" w:themeTint="FF" w:themeShade="FF"/>
          <w:sz w:val="28"/>
          <w:szCs w:val="28"/>
        </w:rPr>
        <w:t xml:space="preserve">y </w:t>
      </w:r>
      <w:r w:rsidRPr="0B4D7E1A" w:rsidR="1513AFC5">
        <w:rPr>
          <w:color w:val="000000" w:themeColor="text1" w:themeTint="FF" w:themeShade="FF"/>
          <w:sz w:val="28"/>
          <w:szCs w:val="28"/>
        </w:rPr>
        <w:t>cubierta de tela</w:t>
      </w:r>
      <w:r w:rsidRPr="0B4D7E1A" w:rsidR="6E83131D">
        <w:rPr>
          <w:color w:val="000000" w:themeColor="text1" w:themeTint="FF" w:themeShade="FF"/>
          <w:sz w:val="28"/>
          <w:szCs w:val="28"/>
        </w:rPr>
        <w:t xml:space="preserve"> para mayor seguridad)</w:t>
      </w:r>
      <w:r w:rsidRPr="0B4D7E1A" w:rsidR="4580F793">
        <w:rPr>
          <w:color w:val="000000" w:themeColor="text1" w:themeTint="FF" w:themeShade="FF"/>
          <w:sz w:val="28"/>
          <w:szCs w:val="28"/>
        </w:rPr>
        <w:t>.</w:t>
      </w:r>
    </w:p>
    <w:p w:rsidR="1232123C" w:rsidP="0B4D7E1A" w:rsidRDefault="1232123C" w14:paraId="07060255" w14:textId="2AA1CA31">
      <w:pPr>
        <w:pStyle w:val="Normal"/>
        <w:jc w:val="left"/>
        <w:rPr>
          <w:color w:val="000000" w:themeColor="text1" w:themeTint="FF" w:themeShade="FF"/>
          <w:sz w:val="28"/>
          <w:szCs w:val="28"/>
        </w:rPr>
      </w:pPr>
      <w:r w:rsidRPr="0B4D7E1A" w:rsidR="1232123C">
        <w:rPr>
          <w:color w:val="000000" w:themeColor="text1" w:themeTint="FF" w:themeShade="FF"/>
          <w:sz w:val="28"/>
          <w:szCs w:val="28"/>
        </w:rPr>
        <w:t xml:space="preserve">Para esto se piensa tal vez usar a su vez otro motor que active otra </w:t>
      </w:r>
      <w:r w:rsidRPr="0B4D7E1A" w:rsidR="2A40527B">
        <w:rPr>
          <w:color w:val="000000" w:themeColor="text1" w:themeTint="FF" w:themeShade="FF"/>
          <w:sz w:val="28"/>
          <w:szCs w:val="28"/>
        </w:rPr>
        <w:t>válvula</w:t>
      </w:r>
      <w:r w:rsidRPr="0B4D7E1A" w:rsidR="1232123C">
        <w:rPr>
          <w:color w:val="000000" w:themeColor="text1" w:themeTint="FF" w:themeShade="FF"/>
          <w:sz w:val="28"/>
          <w:szCs w:val="28"/>
        </w:rPr>
        <w:t xml:space="preserve"> de </w:t>
      </w:r>
      <w:r w:rsidRPr="0B4D7E1A" w:rsidR="6A257BB4">
        <w:rPr>
          <w:color w:val="000000" w:themeColor="text1" w:themeTint="FF" w:themeShade="FF"/>
          <w:sz w:val="28"/>
          <w:szCs w:val="28"/>
        </w:rPr>
        <w:t>aire</w:t>
      </w:r>
      <w:r w:rsidRPr="0B4D7E1A" w:rsidR="1232123C">
        <w:rPr>
          <w:color w:val="000000" w:themeColor="text1" w:themeTint="FF" w:themeShade="FF"/>
          <w:sz w:val="28"/>
          <w:szCs w:val="28"/>
        </w:rPr>
        <w:t xml:space="preserve">, ya que se emplearan dos </w:t>
      </w:r>
      <w:r w:rsidRPr="0B4D7E1A" w:rsidR="65157B3D">
        <w:rPr>
          <w:color w:val="000000" w:themeColor="text1" w:themeTint="FF" w:themeShade="FF"/>
          <w:sz w:val="28"/>
          <w:szCs w:val="28"/>
        </w:rPr>
        <w:t>válvulas</w:t>
      </w:r>
      <w:r w:rsidRPr="0B4D7E1A" w:rsidR="1232123C">
        <w:rPr>
          <w:color w:val="000000" w:themeColor="text1" w:themeTint="FF" w:themeShade="FF"/>
          <w:sz w:val="28"/>
          <w:szCs w:val="28"/>
        </w:rPr>
        <w:t xml:space="preserve"> de </w:t>
      </w:r>
      <w:r w:rsidRPr="0B4D7E1A" w:rsidR="1F676EE2">
        <w:rPr>
          <w:color w:val="000000" w:themeColor="text1" w:themeTint="FF" w:themeShade="FF"/>
          <w:sz w:val="28"/>
          <w:szCs w:val="28"/>
        </w:rPr>
        <w:t>aire</w:t>
      </w:r>
      <w:r w:rsidRPr="0B4D7E1A" w:rsidR="1232123C">
        <w:rPr>
          <w:color w:val="000000" w:themeColor="text1" w:themeTint="FF" w:themeShade="FF"/>
          <w:sz w:val="28"/>
          <w:szCs w:val="28"/>
        </w:rPr>
        <w:t xml:space="preserve"> para llenar todo el protector y no solo u</w:t>
      </w:r>
      <w:r w:rsidRPr="0B4D7E1A" w:rsidR="6AEFC23B">
        <w:rPr>
          <w:color w:val="000000" w:themeColor="text1" w:themeTint="FF" w:themeShade="FF"/>
          <w:sz w:val="28"/>
          <w:szCs w:val="28"/>
        </w:rPr>
        <w:t>n</w:t>
      </w:r>
      <w:r w:rsidRPr="0B4D7E1A" w:rsidR="1232123C">
        <w:rPr>
          <w:color w:val="000000" w:themeColor="text1" w:themeTint="FF" w:themeShade="FF"/>
          <w:sz w:val="28"/>
          <w:szCs w:val="28"/>
        </w:rPr>
        <w:t xml:space="preserve">a, </w:t>
      </w:r>
      <w:r w:rsidRPr="0B4D7E1A" w:rsidR="219794D4">
        <w:rPr>
          <w:color w:val="000000" w:themeColor="text1" w:themeTint="FF" w:themeShade="FF"/>
          <w:sz w:val="28"/>
          <w:szCs w:val="28"/>
        </w:rPr>
        <w:t xml:space="preserve">a su vez existe la posibilidad de usar un solo motor buscando la manera de perforar </w:t>
      </w:r>
      <w:r w:rsidRPr="0B4D7E1A" w:rsidR="1462CFC0">
        <w:rPr>
          <w:color w:val="000000" w:themeColor="text1" w:themeTint="FF" w:themeShade="FF"/>
          <w:sz w:val="28"/>
          <w:szCs w:val="28"/>
        </w:rPr>
        <w:t>más</w:t>
      </w:r>
      <w:r w:rsidRPr="0B4D7E1A" w:rsidR="219794D4">
        <w:rPr>
          <w:color w:val="000000" w:themeColor="text1" w:themeTint="FF" w:themeShade="FF"/>
          <w:sz w:val="28"/>
          <w:szCs w:val="28"/>
        </w:rPr>
        <w:t xml:space="preserve"> de un cartucho.</w:t>
      </w:r>
    </w:p>
    <w:p w:rsidR="4580F793" w:rsidP="0B4D7E1A" w:rsidRDefault="4580F793" w14:paraId="491DB637" w14:textId="021D7DC9">
      <w:pPr>
        <w:pStyle w:val="Normal"/>
        <w:jc w:val="left"/>
        <w:rPr>
          <w:color w:val="000000" w:themeColor="text1" w:themeTint="FF" w:themeShade="FF"/>
          <w:sz w:val="28"/>
          <w:szCs w:val="28"/>
        </w:rPr>
      </w:pPr>
      <w:r w:rsidRPr="0B4D7E1A" w:rsidR="4580F793">
        <w:rPr>
          <w:color w:val="000000" w:themeColor="text1" w:themeTint="FF" w:themeShade="FF"/>
          <w:sz w:val="28"/>
          <w:szCs w:val="28"/>
        </w:rPr>
        <w:t>Conjunto de ambas partes:</w:t>
      </w:r>
    </w:p>
    <w:p w:rsidR="63711EFF" w:rsidP="0B4D7E1A" w:rsidRDefault="63711EFF" w14:paraId="12FE878B" w14:textId="1527D931">
      <w:pPr>
        <w:pStyle w:val="Normal"/>
        <w:jc w:val="left"/>
        <w:rPr>
          <w:color w:val="000000" w:themeColor="text1" w:themeTint="FF" w:themeShade="FF"/>
          <w:sz w:val="28"/>
          <w:szCs w:val="28"/>
        </w:rPr>
      </w:pPr>
      <w:r w:rsidRPr="0B4D7E1A" w:rsidR="63711EFF">
        <w:rPr>
          <w:color w:val="000000" w:themeColor="text1" w:themeTint="FF" w:themeShade="FF"/>
          <w:sz w:val="28"/>
          <w:szCs w:val="28"/>
        </w:rPr>
        <w:t xml:space="preserve">En esta parte tenemos que unir ambos espacios, definiendo que cuando un led se </w:t>
      </w:r>
      <w:r w:rsidRPr="0B4D7E1A" w:rsidR="63711EFF">
        <w:rPr>
          <w:color w:val="000000" w:themeColor="text1" w:themeTint="FF" w:themeShade="FF"/>
          <w:sz w:val="28"/>
          <w:szCs w:val="28"/>
        </w:rPr>
        <w:t>enci</w:t>
      </w:r>
      <w:r w:rsidRPr="0B4D7E1A" w:rsidR="14928A8E">
        <w:rPr>
          <w:color w:val="000000" w:themeColor="text1" w:themeTint="FF" w:themeShade="FF"/>
          <w:sz w:val="28"/>
          <w:szCs w:val="28"/>
        </w:rPr>
        <w:t>e</w:t>
      </w:r>
      <w:r w:rsidRPr="0B4D7E1A" w:rsidR="63711EFF">
        <w:rPr>
          <w:color w:val="000000" w:themeColor="text1" w:themeTint="FF" w:themeShade="FF"/>
          <w:sz w:val="28"/>
          <w:szCs w:val="28"/>
        </w:rPr>
        <w:t>nda</w:t>
      </w:r>
      <w:r w:rsidRPr="0B4D7E1A" w:rsidR="63711EFF">
        <w:rPr>
          <w:color w:val="000000" w:themeColor="text1" w:themeTint="FF" w:themeShade="FF"/>
          <w:sz w:val="28"/>
          <w:szCs w:val="28"/>
        </w:rPr>
        <w:t xml:space="preserve"> indicando que la persona sobrepaso el </w:t>
      </w:r>
      <w:r w:rsidRPr="0B4D7E1A" w:rsidR="4CBF2BD1">
        <w:rPr>
          <w:color w:val="000000" w:themeColor="text1" w:themeTint="FF" w:themeShade="FF"/>
          <w:sz w:val="28"/>
          <w:szCs w:val="28"/>
        </w:rPr>
        <w:t>límite</w:t>
      </w:r>
      <w:r w:rsidRPr="0B4D7E1A" w:rsidR="63711EFF">
        <w:rPr>
          <w:color w:val="000000" w:themeColor="text1" w:themeTint="FF" w:themeShade="FF"/>
          <w:sz w:val="28"/>
          <w:szCs w:val="28"/>
        </w:rPr>
        <w:t xml:space="preserve"> de grados(caerse) active el motor </w:t>
      </w:r>
      <w:r w:rsidRPr="0B4D7E1A" w:rsidR="63711EFF">
        <w:rPr>
          <w:color w:val="000000" w:themeColor="text1" w:themeTint="FF" w:themeShade="FF"/>
          <w:sz w:val="28"/>
          <w:szCs w:val="28"/>
        </w:rPr>
        <w:t>dc</w:t>
      </w:r>
      <w:r w:rsidRPr="0B4D7E1A" w:rsidR="7A1BD8BC">
        <w:rPr>
          <w:color w:val="000000" w:themeColor="text1" w:themeTint="FF" w:themeShade="FF"/>
          <w:sz w:val="28"/>
          <w:szCs w:val="28"/>
        </w:rPr>
        <w:t xml:space="preserve"> n20 </w:t>
      </w:r>
      <w:r w:rsidRPr="0B4D7E1A" w:rsidR="63711EFF">
        <w:rPr>
          <w:color w:val="000000" w:themeColor="text1" w:themeTint="FF" w:themeShade="FF"/>
          <w:sz w:val="28"/>
          <w:szCs w:val="28"/>
        </w:rPr>
        <w:t xml:space="preserve">y abra </w:t>
      </w:r>
      <w:r w:rsidRPr="0B4D7E1A" w:rsidR="653C7EDB">
        <w:rPr>
          <w:color w:val="000000" w:themeColor="text1" w:themeTint="FF" w:themeShade="FF"/>
          <w:sz w:val="28"/>
          <w:szCs w:val="28"/>
        </w:rPr>
        <w:t>el cartucho</w:t>
      </w:r>
      <w:r w:rsidRPr="0B4D7E1A" w:rsidR="338B3E4E">
        <w:rPr>
          <w:color w:val="000000" w:themeColor="text1" w:themeTint="FF" w:themeShade="FF"/>
          <w:sz w:val="28"/>
          <w:szCs w:val="28"/>
        </w:rPr>
        <w:t xml:space="preserve"> dejando que el protector se llene por comple</w:t>
      </w:r>
      <w:r w:rsidRPr="0B4D7E1A" w:rsidR="1CA97155">
        <w:rPr>
          <w:color w:val="000000" w:themeColor="text1" w:themeTint="FF" w:themeShade="FF"/>
          <w:sz w:val="28"/>
          <w:szCs w:val="28"/>
        </w:rPr>
        <w:t>to</w:t>
      </w:r>
      <w:r w:rsidRPr="0B4D7E1A" w:rsidR="65E3F3DE">
        <w:rPr>
          <w:color w:val="000000" w:themeColor="text1" w:themeTint="FF" w:themeShade="FF"/>
          <w:sz w:val="28"/>
          <w:szCs w:val="28"/>
        </w:rPr>
        <w:t xml:space="preserve"> y pueda amortiguar la </w:t>
      </w:r>
      <w:r w:rsidRPr="0B4D7E1A" w:rsidR="19EC14B2">
        <w:rPr>
          <w:color w:val="000000" w:themeColor="text1" w:themeTint="FF" w:themeShade="FF"/>
          <w:sz w:val="28"/>
          <w:szCs w:val="28"/>
        </w:rPr>
        <w:t>caída</w:t>
      </w:r>
      <w:r w:rsidRPr="0B4D7E1A" w:rsidR="65E3F3DE">
        <w:rPr>
          <w:color w:val="000000" w:themeColor="text1" w:themeTint="FF" w:themeShade="FF"/>
          <w:sz w:val="28"/>
          <w:szCs w:val="28"/>
        </w:rPr>
        <w:t xml:space="preserve"> de dicha persona</w:t>
      </w:r>
      <w:r w:rsidRPr="0B4D7E1A" w:rsidR="6BD85987">
        <w:rPr>
          <w:color w:val="000000" w:themeColor="text1" w:themeTint="FF" w:themeShade="FF"/>
          <w:sz w:val="28"/>
          <w:szCs w:val="28"/>
        </w:rPr>
        <w:t xml:space="preserve">. </w:t>
      </w:r>
      <w:r w:rsidRPr="0B4D7E1A" w:rsidR="7D927148">
        <w:rPr>
          <w:color w:val="000000" w:themeColor="text1" w:themeTint="FF" w:themeShade="FF"/>
          <w:sz w:val="28"/>
          <w:szCs w:val="28"/>
        </w:rPr>
        <w:t>Después</w:t>
      </w:r>
      <w:r w:rsidRPr="0B4D7E1A" w:rsidR="45028836">
        <w:rPr>
          <w:color w:val="000000" w:themeColor="text1" w:themeTint="FF" w:themeShade="FF"/>
          <w:sz w:val="28"/>
          <w:szCs w:val="28"/>
        </w:rPr>
        <w:t xml:space="preserve"> de programar el sensor MPU6050 a su vez se ira programando el motor Dc20,</w:t>
      </w:r>
      <w:r w:rsidRPr="0B4D7E1A" w:rsidR="58EA1933">
        <w:rPr>
          <w:color w:val="000000" w:themeColor="text1" w:themeTint="FF" w:themeShade="FF"/>
          <w:sz w:val="28"/>
          <w:szCs w:val="28"/>
        </w:rPr>
        <w:t xml:space="preserve"> pero se separa en partes para una mejor organización por más que esto se trabaje en conjunto.</w:t>
      </w:r>
    </w:p>
    <w:p w:rsidR="5E544B79" w:rsidP="0B4D7E1A" w:rsidRDefault="5E544B79" w14:paraId="09E73590" w14:textId="7E69B1E9">
      <w:pPr>
        <w:pStyle w:val="Normal"/>
        <w:jc w:val="left"/>
        <w:rPr>
          <w:color w:val="000000" w:themeColor="text1" w:themeTint="FF" w:themeShade="FF"/>
          <w:sz w:val="28"/>
          <w:szCs w:val="28"/>
        </w:rPr>
      </w:pPr>
      <w:r w:rsidRPr="0B4D7E1A" w:rsidR="50019AA4">
        <w:rPr>
          <w:color w:val="000000" w:themeColor="text1" w:themeTint="FF" w:themeShade="FF"/>
          <w:sz w:val="28"/>
          <w:szCs w:val="28"/>
        </w:rPr>
        <w:t>Cinturón</w:t>
      </w:r>
      <w:r w:rsidRPr="0B4D7E1A" w:rsidR="5E544B79">
        <w:rPr>
          <w:color w:val="000000" w:themeColor="text1" w:themeTint="FF" w:themeShade="FF"/>
          <w:sz w:val="28"/>
          <w:szCs w:val="28"/>
        </w:rPr>
        <w:t>:</w:t>
      </w:r>
    </w:p>
    <w:p w:rsidR="5E544B79" w:rsidP="0B4D7E1A" w:rsidRDefault="5E544B79" w14:paraId="7C77A9DD" w14:textId="256313C4">
      <w:pPr>
        <w:pStyle w:val="Normal"/>
        <w:jc w:val="left"/>
        <w:rPr>
          <w:color w:val="000000" w:themeColor="text1" w:themeTint="FF" w:themeShade="FF"/>
          <w:sz w:val="28"/>
          <w:szCs w:val="28"/>
        </w:rPr>
      </w:pPr>
      <w:r w:rsidRPr="0B4D7E1A" w:rsidR="5E544B79">
        <w:rPr>
          <w:color w:val="000000" w:themeColor="text1" w:themeTint="FF" w:themeShade="FF"/>
          <w:sz w:val="28"/>
          <w:szCs w:val="28"/>
        </w:rPr>
        <w:t xml:space="preserve">Se </w:t>
      </w:r>
      <w:r w:rsidRPr="0B4D7E1A" w:rsidR="32EC26D1">
        <w:rPr>
          <w:color w:val="000000" w:themeColor="text1" w:themeTint="FF" w:themeShade="FF"/>
          <w:sz w:val="28"/>
          <w:szCs w:val="28"/>
        </w:rPr>
        <w:t>usará</w:t>
      </w:r>
      <w:r w:rsidRPr="0B4D7E1A" w:rsidR="5E544B79">
        <w:rPr>
          <w:color w:val="000000" w:themeColor="text1" w:themeTint="FF" w:themeShade="FF"/>
          <w:sz w:val="28"/>
          <w:szCs w:val="28"/>
        </w:rPr>
        <w:t xml:space="preserve"> un </w:t>
      </w:r>
      <w:r w:rsidRPr="0B4D7E1A" w:rsidR="65D7949E">
        <w:rPr>
          <w:color w:val="000000" w:themeColor="text1" w:themeTint="FF" w:themeShade="FF"/>
          <w:sz w:val="28"/>
          <w:szCs w:val="28"/>
        </w:rPr>
        <w:t>cinturón</w:t>
      </w:r>
      <w:r w:rsidRPr="0B4D7E1A" w:rsidR="5E544B79">
        <w:rPr>
          <w:color w:val="000000" w:themeColor="text1" w:themeTint="FF" w:themeShade="FF"/>
          <w:sz w:val="28"/>
          <w:szCs w:val="28"/>
        </w:rPr>
        <w:t xml:space="preserve"> que se pueda abrochar</w:t>
      </w:r>
      <w:r w:rsidRPr="0B4D7E1A" w:rsidR="59571781">
        <w:rPr>
          <w:color w:val="000000" w:themeColor="text1" w:themeTint="FF" w:themeShade="FF"/>
          <w:sz w:val="28"/>
          <w:szCs w:val="28"/>
        </w:rPr>
        <w:t xml:space="preserve"> a la altura de la cadera o el ombligo y sea posible ajustarlo</w:t>
      </w:r>
      <w:r w:rsidRPr="0B4D7E1A" w:rsidR="5E544B79">
        <w:rPr>
          <w:color w:val="000000" w:themeColor="text1" w:themeTint="FF" w:themeShade="FF"/>
          <w:sz w:val="28"/>
          <w:szCs w:val="28"/>
        </w:rPr>
        <w:t xml:space="preserve"> o desajustar</w:t>
      </w:r>
      <w:r w:rsidRPr="0B4D7E1A" w:rsidR="3EA32230">
        <w:rPr>
          <w:color w:val="000000" w:themeColor="text1" w:themeTint="FF" w:themeShade="FF"/>
          <w:sz w:val="28"/>
          <w:szCs w:val="28"/>
        </w:rPr>
        <w:t>lo</w:t>
      </w:r>
      <w:r w:rsidRPr="0B4D7E1A" w:rsidR="5E544B79">
        <w:rPr>
          <w:color w:val="000000" w:themeColor="text1" w:themeTint="FF" w:themeShade="FF"/>
          <w:sz w:val="28"/>
          <w:szCs w:val="28"/>
        </w:rPr>
        <w:t xml:space="preserve">, </w:t>
      </w:r>
      <w:r w:rsidRPr="0B4D7E1A" w:rsidR="3B7D147C">
        <w:rPr>
          <w:color w:val="000000" w:themeColor="text1" w:themeTint="FF" w:themeShade="FF"/>
          <w:sz w:val="28"/>
          <w:szCs w:val="28"/>
        </w:rPr>
        <w:t>estará</w:t>
      </w:r>
      <w:r w:rsidRPr="0B4D7E1A" w:rsidR="08F69425">
        <w:rPr>
          <w:color w:val="000000" w:themeColor="text1" w:themeTint="FF" w:themeShade="FF"/>
          <w:sz w:val="28"/>
          <w:szCs w:val="28"/>
        </w:rPr>
        <w:t xml:space="preserve"> </w:t>
      </w:r>
      <w:r w:rsidRPr="0B4D7E1A" w:rsidR="1F26E0C4">
        <w:rPr>
          <w:color w:val="000000" w:themeColor="text1" w:themeTint="FF" w:themeShade="FF"/>
          <w:sz w:val="28"/>
          <w:szCs w:val="28"/>
        </w:rPr>
        <w:t>compuesto</w:t>
      </w:r>
      <w:r w:rsidRPr="0B4D7E1A" w:rsidR="08F69425">
        <w:rPr>
          <w:color w:val="000000" w:themeColor="text1" w:themeTint="FF" w:themeShade="FF"/>
          <w:sz w:val="28"/>
          <w:szCs w:val="28"/>
        </w:rPr>
        <w:t xml:space="preserve"> </w:t>
      </w:r>
      <w:r w:rsidRPr="0B4D7E1A" w:rsidR="5E544B79">
        <w:rPr>
          <w:color w:val="000000" w:themeColor="text1" w:themeTint="FF" w:themeShade="FF"/>
          <w:sz w:val="28"/>
          <w:szCs w:val="28"/>
        </w:rPr>
        <w:t>con bolsas de nylon rodeando un poco la cadera</w:t>
      </w:r>
      <w:r w:rsidRPr="0B4D7E1A" w:rsidR="7F495A56">
        <w:rPr>
          <w:color w:val="000000" w:themeColor="text1" w:themeTint="FF" w:themeShade="FF"/>
          <w:sz w:val="28"/>
          <w:szCs w:val="28"/>
        </w:rPr>
        <w:t xml:space="preserve"> y </w:t>
      </w:r>
      <w:r w:rsidRPr="0B4D7E1A" w:rsidR="5E544B79">
        <w:rPr>
          <w:color w:val="000000" w:themeColor="text1" w:themeTint="FF" w:themeShade="FF"/>
          <w:sz w:val="28"/>
          <w:szCs w:val="28"/>
        </w:rPr>
        <w:t>un co</w:t>
      </w:r>
      <w:r w:rsidRPr="0B4D7E1A" w:rsidR="3C55CAD6">
        <w:rPr>
          <w:color w:val="000000" w:themeColor="text1" w:themeTint="FF" w:themeShade="FF"/>
          <w:sz w:val="28"/>
          <w:szCs w:val="28"/>
        </w:rPr>
        <w:t xml:space="preserve">mpartimiento para el circuito con su respectiva fuente recargable, </w:t>
      </w:r>
      <w:r w:rsidRPr="0B4D7E1A" w:rsidR="51AC126C">
        <w:rPr>
          <w:color w:val="000000" w:themeColor="text1" w:themeTint="FF" w:themeShade="FF"/>
          <w:sz w:val="28"/>
          <w:szCs w:val="28"/>
        </w:rPr>
        <w:t xml:space="preserve">y los compartimientos para los cartuchos de aire que </w:t>
      </w:r>
      <w:r w:rsidRPr="0B4D7E1A" w:rsidR="0DA8FB1B">
        <w:rPr>
          <w:color w:val="000000" w:themeColor="text1" w:themeTint="FF" w:themeShade="FF"/>
          <w:sz w:val="28"/>
          <w:szCs w:val="28"/>
        </w:rPr>
        <w:t>trataran de ser cambiables.</w:t>
      </w:r>
    </w:p>
    <w:p w:rsidR="1D45842B" w:rsidP="0B4D7E1A" w:rsidRDefault="1D45842B" w14:paraId="211A40E6" w14:textId="714EFE1D">
      <w:pPr>
        <w:pStyle w:val="Normal"/>
        <w:jc w:val="left"/>
        <w:rPr>
          <w:rFonts w:ascii="Calibri" w:hAnsi="Calibri" w:eastAsia="Calibri" w:cs="Calibri" w:asciiTheme="minorAscii" w:hAnsiTheme="minorAscii" w:eastAsiaTheme="minorAscii" w:cstheme="minorAscii"/>
          <w:color w:val="000000" w:themeColor="text1" w:themeTint="FF" w:themeShade="FF"/>
          <w:sz w:val="52"/>
          <w:szCs w:val="52"/>
          <w:u w:val="none"/>
        </w:rPr>
      </w:pPr>
      <w:r w:rsidRPr="0B4D7E1A" w:rsidR="67190971">
        <w:rPr>
          <w:rFonts w:ascii="Calibri" w:hAnsi="Calibri" w:eastAsia="Calibri" w:cs="Calibri" w:asciiTheme="minorAscii" w:hAnsiTheme="minorAscii" w:eastAsiaTheme="minorAscii" w:cstheme="minorAscii"/>
          <w:color w:val="000000" w:themeColor="text1" w:themeTint="FF" w:themeShade="FF"/>
          <w:sz w:val="52"/>
          <w:szCs w:val="52"/>
          <w:u w:val="none"/>
        </w:rPr>
        <w:t>Análisis</w:t>
      </w:r>
      <w:r w:rsidRPr="0B4D7E1A" w:rsidR="1D45842B">
        <w:rPr>
          <w:rFonts w:ascii="Calibri" w:hAnsi="Calibri" w:eastAsia="Calibri" w:cs="Calibri" w:asciiTheme="minorAscii" w:hAnsiTheme="minorAscii" w:eastAsiaTheme="minorAscii" w:cstheme="minorAscii"/>
          <w:color w:val="000000" w:themeColor="text1" w:themeTint="FF" w:themeShade="FF"/>
          <w:sz w:val="52"/>
          <w:szCs w:val="52"/>
          <w:u w:val="none"/>
        </w:rPr>
        <w:t xml:space="preserve"> de </w:t>
      </w:r>
      <w:r w:rsidRPr="0B4D7E1A" w:rsidR="1D45842B">
        <w:rPr>
          <w:rFonts w:ascii="Calibri" w:hAnsi="Calibri" w:eastAsia="Calibri" w:cs="Calibri" w:asciiTheme="minorAscii" w:hAnsiTheme="minorAscii" w:eastAsiaTheme="minorAscii" w:cstheme="minorAscii"/>
          <w:color w:val="000000" w:themeColor="text1" w:themeTint="FF" w:themeShade="FF"/>
          <w:sz w:val="52"/>
          <w:szCs w:val="52"/>
          <w:u w:val="none"/>
        </w:rPr>
        <w:t>factibilidad</w:t>
      </w:r>
      <w:r w:rsidRPr="0B4D7E1A" w:rsidR="1D45842B">
        <w:rPr>
          <w:rFonts w:ascii="Calibri" w:hAnsi="Calibri" w:eastAsia="Calibri" w:cs="Calibri" w:asciiTheme="minorAscii" w:hAnsiTheme="minorAscii" w:eastAsiaTheme="minorAscii" w:cstheme="minorAscii"/>
          <w:color w:val="000000" w:themeColor="text1" w:themeTint="FF" w:themeShade="FF"/>
          <w:sz w:val="52"/>
          <w:szCs w:val="52"/>
          <w:u w:val="none"/>
        </w:rPr>
        <w:t>:</w:t>
      </w:r>
    </w:p>
    <w:p w:rsidR="7E79BC58" w:rsidP="0B4D7E1A" w:rsidRDefault="7E79BC58" w14:paraId="6D57BC31" w14:textId="022E0B0A">
      <w:pPr>
        <w:pStyle w:val="Normal"/>
        <w:jc w:val="left"/>
        <w:rPr>
          <w:color w:val="000000" w:themeColor="text1" w:themeTint="FF" w:themeShade="FF"/>
          <w:sz w:val="28"/>
          <w:szCs w:val="28"/>
        </w:rPr>
      </w:pPr>
      <w:r w:rsidRPr="0B4D7E1A" w:rsidR="2F4BF16C">
        <w:rPr>
          <w:color w:val="000000" w:themeColor="text1" w:themeTint="FF" w:themeShade="FF"/>
          <w:sz w:val="28"/>
          <w:szCs w:val="28"/>
        </w:rPr>
        <w:t>Se cuenta con herramientas y conocimientos básicos para realizar este proyecto, también se considera la falta de conocimiento muy importante en este tema, habiendo investigado se pudo finalizar que la información que nos falta está disponible para investigación y explicación en lo que necesitemos, al igual que los seguros problemas que surjan en este tramo se espera contar con el apoyo de los profesores</w:t>
      </w:r>
      <w:r w:rsidRPr="0B4D7E1A" w:rsidR="451247A3">
        <w:rPr>
          <w:color w:val="000000" w:themeColor="text1" w:themeTint="FF" w:themeShade="FF"/>
          <w:sz w:val="28"/>
          <w:szCs w:val="28"/>
        </w:rPr>
        <w:t xml:space="preserve"> en </w:t>
      </w:r>
      <w:r w:rsidRPr="0B4D7E1A" w:rsidR="451247A3">
        <w:rPr>
          <w:color w:val="000000" w:themeColor="text1" w:themeTint="FF" w:themeShade="FF"/>
          <w:sz w:val="28"/>
          <w:szCs w:val="28"/>
        </w:rPr>
        <w:t>cuestión</w:t>
      </w:r>
      <w:r w:rsidRPr="0B4D7E1A" w:rsidR="451247A3">
        <w:rPr>
          <w:color w:val="000000" w:themeColor="text1" w:themeTint="FF" w:themeShade="FF"/>
          <w:sz w:val="28"/>
          <w:szCs w:val="28"/>
        </w:rPr>
        <w:t xml:space="preserve"> de dudas y recomendaciones.</w:t>
      </w:r>
    </w:p>
    <w:p w:rsidR="7E79BC58" w:rsidP="0B4D7E1A" w:rsidRDefault="7E79BC58" w14:paraId="0F44CEFE" w14:textId="3F5229D7">
      <w:pPr>
        <w:pStyle w:val="Normal"/>
        <w:jc w:val="left"/>
        <w:rPr>
          <w:color w:val="000000" w:themeColor="text1" w:themeTint="FF" w:themeShade="FF"/>
          <w:sz w:val="28"/>
          <w:szCs w:val="28"/>
        </w:rPr>
      </w:pPr>
      <w:r w:rsidRPr="0B4D7E1A" w:rsidR="5F5CF179">
        <w:rPr>
          <w:color w:val="000000" w:themeColor="text1" w:themeTint="FF" w:themeShade="FF"/>
          <w:sz w:val="28"/>
          <w:szCs w:val="28"/>
        </w:rPr>
        <w:t>Todos los integrantes del grupo trabajaran en los mismos campos</w:t>
      </w:r>
      <w:r w:rsidRPr="0B4D7E1A" w:rsidR="645E1194">
        <w:rPr>
          <w:color w:val="000000" w:themeColor="text1" w:themeTint="FF" w:themeShade="FF"/>
          <w:sz w:val="28"/>
          <w:szCs w:val="28"/>
        </w:rPr>
        <w:t xml:space="preserve"> de trabajo </w:t>
      </w:r>
      <w:r w:rsidRPr="0B4D7E1A" w:rsidR="1BC96B37">
        <w:rPr>
          <w:color w:val="000000" w:themeColor="text1" w:themeTint="FF" w:themeShade="FF"/>
          <w:sz w:val="28"/>
          <w:szCs w:val="28"/>
        </w:rPr>
        <w:t xml:space="preserve">constantemente, pero se podría tener una guía de que </w:t>
      </w:r>
      <w:r w:rsidRPr="0B4D7E1A" w:rsidR="1BC96B37">
        <w:rPr>
          <w:color w:val="000000" w:themeColor="text1" w:themeTint="FF" w:themeShade="FF"/>
          <w:sz w:val="28"/>
          <w:szCs w:val="28"/>
        </w:rPr>
        <w:t>haría</w:t>
      </w:r>
      <w:r w:rsidRPr="0B4D7E1A" w:rsidR="1BC96B37">
        <w:rPr>
          <w:color w:val="000000" w:themeColor="text1" w:themeTint="FF" w:themeShade="FF"/>
          <w:sz w:val="28"/>
          <w:szCs w:val="28"/>
        </w:rPr>
        <w:t xml:space="preserve"> cada uno:</w:t>
      </w:r>
    </w:p>
    <w:p w:rsidR="1BC96B37" w:rsidP="0B4D7E1A" w:rsidRDefault="1BC96B37" w14:paraId="40151250" w14:textId="0C463FFC">
      <w:pPr>
        <w:pStyle w:val="Normal"/>
        <w:jc w:val="left"/>
        <w:rPr>
          <w:b w:val="1"/>
          <w:bCs w:val="1"/>
          <w:color w:val="000000" w:themeColor="text1" w:themeTint="FF" w:themeShade="FF"/>
          <w:sz w:val="28"/>
          <w:szCs w:val="28"/>
        </w:rPr>
      </w:pPr>
      <w:r w:rsidRPr="0B4D7E1A" w:rsidR="1BC96B37">
        <w:rPr>
          <w:b w:val="1"/>
          <w:bCs w:val="1"/>
          <w:color w:val="000000" w:themeColor="text1" w:themeTint="FF" w:themeShade="FF"/>
          <w:sz w:val="28"/>
          <w:szCs w:val="28"/>
        </w:rPr>
        <w:t xml:space="preserve">Micaela </w:t>
      </w:r>
      <w:r w:rsidRPr="0B4D7E1A" w:rsidR="1BC96B37">
        <w:rPr>
          <w:b w:val="1"/>
          <w:bCs w:val="1"/>
          <w:color w:val="000000" w:themeColor="text1" w:themeTint="FF" w:themeShade="FF"/>
          <w:sz w:val="28"/>
          <w:szCs w:val="28"/>
        </w:rPr>
        <w:t>Lopez</w:t>
      </w:r>
      <w:r w:rsidRPr="0B4D7E1A" w:rsidR="1BC96B37">
        <w:rPr>
          <w:b w:val="1"/>
          <w:bCs w:val="1"/>
          <w:color w:val="000000" w:themeColor="text1" w:themeTint="FF" w:themeShade="FF"/>
          <w:sz w:val="28"/>
          <w:szCs w:val="28"/>
        </w:rPr>
        <w:t xml:space="preserve"> Arana</w:t>
      </w:r>
      <w:r w:rsidRPr="0B4D7E1A" w:rsidR="6498E848">
        <w:rPr>
          <w:b w:val="1"/>
          <w:bCs w:val="1"/>
          <w:color w:val="000000" w:themeColor="text1" w:themeTint="FF" w:themeShade="FF"/>
          <w:sz w:val="28"/>
          <w:szCs w:val="28"/>
        </w:rPr>
        <w:t>:</w:t>
      </w:r>
    </w:p>
    <w:p w:rsidR="52304C4C" w:rsidP="0B4D7E1A" w:rsidRDefault="52304C4C" w14:paraId="0093886E" w14:textId="64533629">
      <w:pPr>
        <w:pStyle w:val="Normal"/>
        <w:jc w:val="left"/>
        <w:rPr>
          <w:b w:val="0"/>
          <w:bCs w:val="0"/>
          <w:color w:val="000000" w:themeColor="text1" w:themeTint="FF" w:themeShade="FF"/>
          <w:sz w:val="28"/>
          <w:szCs w:val="28"/>
        </w:rPr>
      </w:pPr>
      <w:r w:rsidRPr="0B4D7E1A" w:rsidR="52304C4C">
        <w:rPr>
          <w:b w:val="0"/>
          <w:bCs w:val="0"/>
          <w:color w:val="000000" w:themeColor="text1" w:themeTint="FF" w:themeShade="FF"/>
          <w:sz w:val="28"/>
          <w:szCs w:val="28"/>
        </w:rPr>
        <w:t>.</w:t>
      </w:r>
      <w:r w:rsidRPr="0B4D7E1A" w:rsidR="6498E848">
        <w:rPr>
          <w:b w:val="0"/>
          <w:bCs w:val="0"/>
          <w:color w:val="000000" w:themeColor="text1" w:themeTint="FF" w:themeShade="FF"/>
          <w:sz w:val="28"/>
          <w:szCs w:val="28"/>
        </w:rPr>
        <w:t xml:space="preserve">Se </w:t>
      </w:r>
      <w:r w:rsidRPr="0B4D7E1A" w:rsidR="6498E848">
        <w:rPr>
          <w:b w:val="0"/>
          <w:bCs w:val="0"/>
          <w:color w:val="000000" w:themeColor="text1" w:themeTint="FF" w:themeShade="FF"/>
          <w:sz w:val="28"/>
          <w:szCs w:val="28"/>
        </w:rPr>
        <w:t>encargara</w:t>
      </w:r>
      <w:r w:rsidRPr="0B4D7E1A" w:rsidR="6498E848">
        <w:rPr>
          <w:b w:val="0"/>
          <w:bCs w:val="0"/>
          <w:color w:val="000000" w:themeColor="text1" w:themeTint="FF" w:themeShade="FF"/>
          <w:sz w:val="28"/>
          <w:szCs w:val="28"/>
        </w:rPr>
        <w:t xml:space="preserve"> de la </w:t>
      </w:r>
      <w:r w:rsidRPr="0B4D7E1A" w:rsidR="0872A455">
        <w:rPr>
          <w:b w:val="0"/>
          <w:bCs w:val="0"/>
          <w:color w:val="000000" w:themeColor="text1" w:themeTint="FF" w:themeShade="FF"/>
          <w:sz w:val="28"/>
          <w:szCs w:val="28"/>
        </w:rPr>
        <w:t>programación</w:t>
      </w:r>
      <w:r w:rsidRPr="0B4D7E1A" w:rsidR="6498E848">
        <w:rPr>
          <w:b w:val="0"/>
          <w:bCs w:val="0"/>
          <w:color w:val="000000" w:themeColor="text1" w:themeTint="FF" w:themeShade="FF"/>
          <w:sz w:val="28"/>
          <w:szCs w:val="28"/>
        </w:rPr>
        <w:t xml:space="preserve"> del Sensor MPU6050</w:t>
      </w:r>
    </w:p>
    <w:p w:rsidR="22B09666" w:rsidP="0B4D7E1A" w:rsidRDefault="22B09666" w14:paraId="0CB9C1E3" w14:textId="61C7BF51">
      <w:pPr>
        <w:pStyle w:val="Normal"/>
        <w:jc w:val="left"/>
        <w:rPr>
          <w:b w:val="0"/>
          <w:bCs w:val="0"/>
          <w:color w:val="000000" w:themeColor="text1" w:themeTint="FF" w:themeShade="FF"/>
          <w:sz w:val="28"/>
          <w:szCs w:val="28"/>
        </w:rPr>
      </w:pPr>
      <w:r w:rsidRPr="0B4D7E1A" w:rsidR="22B09666">
        <w:rPr>
          <w:b w:val="0"/>
          <w:bCs w:val="0"/>
          <w:color w:val="000000" w:themeColor="text1" w:themeTint="FF" w:themeShade="FF"/>
          <w:sz w:val="28"/>
          <w:szCs w:val="28"/>
        </w:rPr>
        <w:t>.</w:t>
      </w:r>
      <w:r w:rsidRPr="0B4D7E1A" w:rsidR="113FFAE1">
        <w:rPr>
          <w:b w:val="0"/>
          <w:bCs w:val="0"/>
          <w:color w:val="000000" w:themeColor="text1" w:themeTint="FF" w:themeShade="FF"/>
          <w:sz w:val="28"/>
          <w:szCs w:val="28"/>
        </w:rPr>
        <w:t>Investigación</w:t>
      </w:r>
      <w:r w:rsidRPr="0B4D7E1A" w:rsidR="6498E848">
        <w:rPr>
          <w:b w:val="0"/>
          <w:bCs w:val="0"/>
          <w:color w:val="000000" w:themeColor="text1" w:themeTint="FF" w:themeShade="FF"/>
          <w:sz w:val="28"/>
          <w:szCs w:val="28"/>
        </w:rPr>
        <w:t xml:space="preserve"> de los cartuchos de Co2</w:t>
      </w:r>
      <w:r w:rsidRPr="0B4D7E1A" w:rsidR="224F61BB">
        <w:rPr>
          <w:b w:val="0"/>
          <w:bCs w:val="0"/>
          <w:color w:val="000000" w:themeColor="text1" w:themeTint="FF" w:themeShade="FF"/>
          <w:sz w:val="28"/>
          <w:szCs w:val="28"/>
        </w:rPr>
        <w:t xml:space="preserve"> en conjunto con el airbag necesario</w:t>
      </w:r>
    </w:p>
    <w:p w:rsidR="048C36D8" w:rsidP="0B4D7E1A" w:rsidRDefault="048C36D8" w14:paraId="3EAB89C1" w14:textId="0862A7C1">
      <w:pPr>
        <w:pStyle w:val="Normal"/>
        <w:jc w:val="left"/>
        <w:rPr>
          <w:b w:val="0"/>
          <w:bCs w:val="0"/>
          <w:color w:val="000000" w:themeColor="text1" w:themeTint="FF" w:themeShade="FF"/>
          <w:sz w:val="28"/>
          <w:szCs w:val="28"/>
        </w:rPr>
      </w:pPr>
      <w:r w:rsidRPr="0B4D7E1A" w:rsidR="048C36D8">
        <w:rPr>
          <w:b w:val="0"/>
          <w:bCs w:val="0"/>
          <w:color w:val="000000" w:themeColor="text1" w:themeTint="FF" w:themeShade="FF"/>
          <w:sz w:val="28"/>
          <w:szCs w:val="28"/>
        </w:rPr>
        <w:t>.</w:t>
      </w:r>
      <w:r w:rsidRPr="0B4D7E1A" w:rsidR="15893B9A">
        <w:rPr>
          <w:b w:val="0"/>
          <w:bCs w:val="0"/>
          <w:color w:val="000000" w:themeColor="text1" w:themeTint="FF" w:themeShade="FF"/>
          <w:sz w:val="28"/>
          <w:szCs w:val="28"/>
        </w:rPr>
        <w:t>Diseño</w:t>
      </w:r>
      <w:r w:rsidRPr="0B4D7E1A" w:rsidR="15893B9A">
        <w:rPr>
          <w:b w:val="0"/>
          <w:bCs w:val="0"/>
          <w:color w:val="000000" w:themeColor="text1" w:themeTint="FF" w:themeShade="FF"/>
          <w:sz w:val="28"/>
          <w:szCs w:val="28"/>
        </w:rPr>
        <w:t xml:space="preserve"> de</w:t>
      </w:r>
      <w:r w:rsidRPr="0B4D7E1A" w:rsidR="6AB54D33">
        <w:rPr>
          <w:b w:val="0"/>
          <w:bCs w:val="0"/>
          <w:color w:val="000000" w:themeColor="text1" w:themeTint="FF" w:themeShade="FF"/>
          <w:sz w:val="28"/>
          <w:szCs w:val="28"/>
        </w:rPr>
        <w:t xml:space="preserve"> planos</w:t>
      </w:r>
      <w:r w:rsidRPr="0B4D7E1A" w:rsidR="5DA95D04">
        <w:rPr>
          <w:b w:val="0"/>
          <w:bCs w:val="0"/>
          <w:color w:val="000000" w:themeColor="text1" w:themeTint="FF" w:themeShade="FF"/>
          <w:sz w:val="28"/>
          <w:szCs w:val="28"/>
        </w:rPr>
        <w:t xml:space="preserve"> de </w:t>
      </w:r>
      <w:r w:rsidRPr="0B4D7E1A" w:rsidR="5DA95D04">
        <w:rPr>
          <w:b w:val="0"/>
          <w:bCs w:val="0"/>
          <w:color w:val="000000" w:themeColor="text1" w:themeTint="FF" w:themeShade="FF"/>
          <w:sz w:val="28"/>
          <w:szCs w:val="28"/>
        </w:rPr>
        <w:t>placas</w:t>
      </w:r>
      <w:r w:rsidRPr="0B4D7E1A" w:rsidR="6AB54D33">
        <w:rPr>
          <w:b w:val="0"/>
          <w:bCs w:val="0"/>
          <w:color w:val="000000" w:themeColor="text1" w:themeTint="FF" w:themeShade="FF"/>
          <w:sz w:val="28"/>
          <w:szCs w:val="28"/>
        </w:rPr>
        <w:t xml:space="preserve"> </w:t>
      </w:r>
      <w:r w:rsidRPr="0B4D7E1A" w:rsidR="3CFBCF9D">
        <w:rPr>
          <w:b w:val="0"/>
          <w:bCs w:val="0"/>
          <w:color w:val="000000" w:themeColor="text1" w:themeTint="FF" w:themeShade="FF"/>
          <w:sz w:val="28"/>
          <w:szCs w:val="28"/>
        </w:rPr>
        <w:t>,</w:t>
      </w:r>
      <w:r w:rsidRPr="0B4D7E1A" w:rsidR="15893B9A">
        <w:rPr>
          <w:b w:val="0"/>
          <w:bCs w:val="0"/>
          <w:color w:val="000000" w:themeColor="text1" w:themeTint="FF" w:themeShade="FF"/>
          <w:sz w:val="28"/>
          <w:szCs w:val="28"/>
        </w:rPr>
        <w:t xml:space="preserve"> </w:t>
      </w:r>
      <w:r w:rsidRPr="0B4D7E1A" w:rsidR="15893B9A">
        <w:rPr>
          <w:b w:val="0"/>
          <w:bCs w:val="0"/>
          <w:color w:val="000000" w:themeColor="text1" w:themeTint="FF" w:themeShade="FF"/>
          <w:sz w:val="28"/>
          <w:szCs w:val="28"/>
        </w:rPr>
        <w:t>PCB</w:t>
      </w:r>
      <w:r w:rsidRPr="0B4D7E1A" w:rsidR="4E009879">
        <w:rPr>
          <w:b w:val="0"/>
          <w:bCs w:val="0"/>
          <w:color w:val="000000" w:themeColor="text1" w:themeTint="FF" w:themeShade="FF"/>
          <w:sz w:val="28"/>
          <w:szCs w:val="28"/>
        </w:rPr>
        <w:t xml:space="preserve"> </w:t>
      </w:r>
      <w:r w:rsidRPr="0B4D7E1A" w:rsidR="10837971">
        <w:rPr>
          <w:b w:val="0"/>
          <w:bCs w:val="0"/>
          <w:color w:val="000000" w:themeColor="text1" w:themeTint="FF" w:themeShade="FF"/>
          <w:sz w:val="28"/>
          <w:szCs w:val="28"/>
        </w:rPr>
        <w:t xml:space="preserve">y </w:t>
      </w:r>
      <w:r w:rsidRPr="0B4D7E1A" w:rsidR="4E009879">
        <w:rPr>
          <w:b w:val="0"/>
          <w:bCs w:val="0"/>
          <w:color w:val="000000" w:themeColor="text1" w:themeTint="FF" w:themeShade="FF"/>
          <w:sz w:val="28"/>
          <w:szCs w:val="28"/>
        </w:rPr>
        <w:t xml:space="preserve"> </w:t>
      </w:r>
      <w:r w:rsidRPr="0B4D7E1A" w:rsidR="07B25BAD">
        <w:rPr>
          <w:b w:val="0"/>
          <w:bCs w:val="0"/>
          <w:color w:val="000000" w:themeColor="text1" w:themeTint="FF" w:themeShade="FF"/>
          <w:sz w:val="28"/>
          <w:szCs w:val="28"/>
        </w:rPr>
        <w:t>realización</w:t>
      </w:r>
      <w:r w:rsidRPr="0B4D7E1A" w:rsidR="4E009879">
        <w:rPr>
          <w:b w:val="0"/>
          <w:bCs w:val="0"/>
          <w:color w:val="000000" w:themeColor="text1" w:themeTint="FF" w:themeShade="FF"/>
          <w:sz w:val="28"/>
          <w:szCs w:val="28"/>
        </w:rPr>
        <w:t xml:space="preserve"> de circuitos</w:t>
      </w:r>
      <w:r w:rsidRPr="0B4D7E1A" w:rsidR="166BDDF4">
        <w:rPr>
          <w:b w:val="0"/>
          <w:bCs w:val="0"/>
          <w:color w:val="000000" w:themeColor="text1" w:themeTint="FF" w:themeShade="FF"/>
          <w:sz w:val="28"/>
          <w:szCs w:val="28"/>
        </w:rPr>
        <w:t>, de motor mpu6050 su diseño de circuito electronico</w:t>
      </w:r>
    </w:p>
    <w:p w:rsidR="5220C09E" w:rsidP="0B4D7E1A" w:rsidRDefault="5220C09E" w14:paraId="0B3E829A" w14:textId="51B04986">
      <w:pPr>
        <w:pStyle w:val="Normal"/>
        <w:jc w:val="left"/>
        <w:rPr>
          <w:b w:val="0"/>
          <w:bCs w:val="0"/>
          <w:color w:val="000000" w:themeColor="text1" w:themeTint="FF" w:themeShade="FF"/>
          <w:sz w:val="28"/>
          <w:szCs w:val="28"/>
        </w:rPr>
      </w:pPr>
      <w:r w:rsidRPr="0B4D7E1A" w:rsidR="5220C09E">
        <w:rPr>
          <w:b w:val="0"/>
          <w:bCs w:val="0"/>
          <w:color w:val="000000" w:themeColor="text1" w:themeTint="FF" w:themeShade="FF"/>
          <w:sz w:val="28"/>
          <w:szCs w:val="28"/>
        </w:rPr>
        <w:t>.</w:t>
      </w:r>
      <w:r w:rsidRPr="0B4D7E1A" w:rsidR="434FFCD9">
        <w:rPr>
          <w:b w:val="0"/>
          <w:bCs w:val="0"/>
          <w:color w:val="000000" w:themeColor="text1" w:themeTint="FF" w:themeShade="FF"/>
          <w:sz w:val="28"/>
          <w:szCs w:val="28"/>
        </w:rPr>
        <w:t>Creación</w:t>
      </w:r>
      <w:r w:rsidRPr="0B4D7E1A" w:rsidR="3FC98E0A">
        <w:rPr>
          <w:b w:val="0"/>
          <w:bCs w:val="0"/>
          <w:color w:val="000000" w:themeColor="text1" w:themeTint="FF" w:themeShade="FF"/>
          <w:sz w:val="28"/>
          <w:szCs w:val="28"/>
        </w:rPr>
        <w:t xml:space="preserve"> de cuentas</w:t>
      </w:r>
      <w:r w:rsidRPr="0B4D7E1A" w:rsidR="26C2B297">
        <w:rPr>
          <w:b w:val="0"/>
          <w:bCs w:val="0"/>
          <w:color w:val="000000" w:themeColor="text1" w:themeTint="FF" w:themeShade="FF"/>
          <w:sz w:val="28"/>
          <w:szCs w:val="28"/>
        </w:rPr>
        <w:t xml:space="preserve"> de correo </w:t>
      </w:r>
      <w:r w:rsidRPr="0B4D7E1A" w:rsidR="26C2B297">
        <w:rPr>
          <w:b w:val="0"/>
          <w:bCs w:val="0"/>
          <w:color w:val="000000" w:themeColor="text1" w:themeTint="FF" w:themeShade="FF"/>
          <w:sz w:val="28"/>
          <w:szCs w:val="28"/>
        </w:rPr>
        <w:t>electronico</w:t>
      </w:r>
    </w:p>
    <w:p w:rsidR="26C2B297" w:rsidP="0B4D7E1A" w:rsidRDefault="26C2B297" w14:paraId="37D2F5E0" w14:textId="4D0908AB">
      <w:pPr>
        <w:pStyle w:val="Normal"/>
        <w:jc w:val="left"/>
        <w:rPr>
          <w:b w:val="0"/>
          <w:bCs w:val="0"/>
          <w:color w:val="000000" w:themeColor="text1" w:themeTint="FF" w:themeShade="FF"/>
          <w:sz w:val="28"/>
          <w:szCs w:val="28"/>
        </w:rPr>
      </w:pPr>
      <w:r w:rsidRPr="0B4D7E1A" w:rsidR="26C2B297">
        <w:rPr>
          <w:b w:val="0"/>
          <w:bCs w:val="0"/>
          <w:color w:val="000000" w:themeColor="text1" w:themeTint="FF" w:themeShade="FF"/>
          <w:sz w:val="28"/>
          <w:szCs w:val="28"/>
        </w:rPr>
        <w:t>.</w:t>
      </w:r>
      <w:r w:rsidRPr="0B4D7E1A" w:rsidR="21B3A4B4">
        <w:rPr>
          <w:b w:val="0"/>
          <w:bCs w:val="0"/>
          <w:color w:val="000000" w:themeColor="text1" w:themeTint="FF" w:themeShade="FF"/>
          <w:sz w:val="28"/>
          <w:szCs w:val="28"/>
        </w:rPr>
        <w:t>Creacion</w:t>
      </w:r>
      <w:r w:rsidRPr="0B4D7E1A" w:rsidR="21B3A4B4">
        <w:rPr>
          <w:b w:val="0"/>
          <w:bCs w:val="0"/>
          <w:color w:val="000000" w:themeColor="text1" w:themeTint="FF" w:themeShade="FF"/>
          <w:sz w:val="28"/>
          <w:szCs w:val="28"/>
        </w:rPr>
        <w:t xml:space="preserve"> y ensamblaje principal del </w:t>
      </w:r>
      <w:r w:rsidRPr="0B4D7E1A" w:rsidR="21B3A4B4">
        <w:rPr>
          <w:b w:val="0"/>
          <w:bCs w:val="0"/>
          <w:color w:val="000000" w:themeColor="text1" w:themeTint="FF" w:themeShade="FF"/>
          <w:sz w:val="28"/>
          <w:szCs w:val="28"/>
        </w:rPr>
        <w:t>cinturon</w:t>
      </w:r>
      <w:r w:rsidRPr="0B4D7E1A" w:rsidR="21B3A4B4">
        <w:rPr>
          <w:b w:val="0"/>
          <w:bCs w:val="0"/>
          <w:color w:val="000000" w:themeColor="text1" w:themeTint="FF" w:themeShade="FF"/>
          <w:sz w:val="28"/>
          <w:szCs w:val="28"/>
        </w:rPr>
        <w:t>, su diseño</w:t>
      </w:r>
    </w:p>
    <w:p w:rsidR="1E8DF3EA" w:rsidP="0B4D7E1A" w:rsidRDefault="1E8DF3EA" w14:paraId="6F7B065E" w14:textId="7F02B42C">
      <w:pPr>
        <w:pStyle w:val="Normal"/>
        <w:jc w:val="left"/>
        <w:rPr>
          <w:b w:val="0"/>
          <w:bCs w:val="0"/>
          <w:color w:val="000000" w:themeColor="text1" w:themeTint="FF" w:themeShade="FF"/>
          <w:sz w:val="28"/>
          <w:szCs w:val="28"/>
        </w:rPr>
      </w:pPr>
      <w:r w:rsidRPr="0B4D7E1A" w:rsidR="1E8DF3EA">
        <w:rPr>
          <w:b w:val="0"/>
          <w:bCs w:val="0"/>
          <w:color w:val="000000" w:themeColor="text1" w:themeTint="FF" w:themeShade="FF"/>
          <w:sz w:val="28"/>
          <w:szCs w:val="28"/>
        </w:rPr>
        <w:t>.</w:t>
      </w:r>
      <w:r w:rsidRPr="0B4D7E1A" w:rsidR="1E8DF3EA">
        <w:rPr>
          <w:b w:val="0"/>
          <w:bCs w:val="0"/>
          <w:color w:val="000000" w:themeColor="text1" w:themeTint="FF" w:themeShade="FF"/>
          <w:sz w:val="28"/>
          <w:szCs w:val="28"/>
        </w:rPr>
        <w:t xml:space="preserve"> Informes</w:t>
      </w:r>
      <w:r w:rsidRPr="0B4D7E1A" w:rsidR="44EA33D2">
        <w:rPr>
          <w:b w:val="0"/>
          <w:bCs w:val="0"/>
          <w:color w:val="000000" w:themeColor="text1" w:themeTint="FF" w:themeShade="FF"/>
          <w:sz w:val="28"/>
          <w:szCs w:val="28"/>
        </w:rPr>
        <w:t>/registro</w:t>
      </w:r>
      <w:r w:rsidRPr="0B4D7E1A" w:rsidR="1E8DF3EA">
        <w:rPr>
          <w:b w:val="0"/>
          <w:bCs w:val="0"/>
          <w:color w:val="000000" w:themeColor="text1" w:themeTint="FF" w:themeShade="FF"/>
          <w:sz w:val="28"/>
          <w:szCs w:val="28"/>
        </w:rPr>
        <w:t>: en formato borrador de los procesos que se realizan para tener su</w:t>
      </w:r>
      <w:r w:rsidRPr="0B4D7E1A" w:rsidR="5D66BFA6">
        <w:rPr>
          <w:b w:val="0"/>
          <w:bCs w:val="0"/>
          <w:color w:val="000000" w:themeColor="text1" w:themeTint="FF" w:themeShade="FF"/>
          <w:sz w:val="28"/>
          <w:szCs w:val="28"/>
        </w:rPr>
        <w:t xml:space="preserve"> registro</w:t>
      </w:r>
      <w:r w:rsidRPr="0B4D7E1A" w:rsidR="1E8DF3EA">
        <w:rPr>
          <w:b w:val="0"/>
          <w:bCs w:val="0"/>
          <w:color w:val="000000" w:themeColor="text1" w:themeTint="FF" w:themeShade="FF"/>
          <w:sz w:val="28"/>
          <w:szCs w:val="28"/>
        </w:rPr>
        <w:t xml:space="preserve"> </w:t>
      </w:r>
      <w:r w:rsidRPr="0B4D7E1A" w:rsidR="1E8DF3EA">
        <w:rPr>
          <w:b w:val="0"/>
          <w:bCs w:val="0"/>
          <w:color w:val="000000" w:themeColor="text1" w:themeTint="FF" w:themeShade="FF"/>
          <w:sz w:val="28"/>
          <w:szCs w:val="28"/>
        </w:rPr>
        <w:t xml:space="preserve"> </w:t>
      </w:r>
      <w:r w:rsidRPr="0B4D7E1A" w:rsidR="1E8DF3EA">
        <w:rPr>
          <w:b w:val="0"/>
          <w:bCs w:val="0"/>
          <w:color w:val="000000" w:themeColor="text1" w:themeTint="FF" w:themeShade="FF"/>
          <w:sz w:val="28"/>
          <w:szCs w:val="28"/>
        </w:rPr>
        <w:t>y proceso durante el año.</w:t>
      </w:r>
    </w:p>
    <w:p w:rsidR="0B4D7E1A" w:rsidP="0B4D7E1A" w:rsidRDefault="0B4D7E1A" w14:paraId="33830BAC" w14:textId="2F70B4C0">
      <w:pPr>
        <w:pStyle w:val="Normal"/>
        <w:jc w:val="left"/>
        <w:rPr>
          <w:b w:val="0"/>
          <w:bCs w:val="0"/>
          <w:color w:val="000000" w:themeColor="text1" w:themeTint="FF" w:themeShade="FF"/>
          <w:sz w:val="28"/>
          <w:szCs w:val="28"/>
        </w:rPr>
      </w:pPr>
    </w:p>
    <w:p w:rsidR="6A49F344" w:rsidP="0B4D7E1A" w:rsidRDefault="6A49F344" w14:paraId="39EE231A" w14:textId="5ADCB328">
      <w:pPr>
        <w:pStyle w:val="Normal"/>
        <w:jc w:val="left"/>
        <w:rPr>
          <w:b w:val="1"/>
          <w:bCs w:val="1"/>
          <w:color w:val="000000" w:themeColor="text1" w:themeTint="FF" w:themeShade="FF"/>
          <w:sz w:val="28"/>
          <w:szCs w:val="28"/>
        </w:rPr>
      </w:pPr>
      <w:r w:rsidRPr="0B4D7E1A" w:rsidR="6A49F344">
        <w:rPr>
          <w:b w:val="1"/>
          <w:bCs w:val="1"/>
          <w:color w:val="000000" w:themeColor="text1" w:themeTint="FF" w:themeShade="FF"/>
          <w:sz w:val="28"/>
          <w:szCs w:val="28"/>
        </w:rPr>
        <w:t xml:space="preserve">Dafne </w:t>
      </w:r>
      <w:r w:rsidRPr="0B4D7E1A" w:rsidR="6A49F344">
        <w:rPr>
          <w:b w:val="1"/>
          <w:bCs w:val="1"/>
          <w:color w:val="000000" w:themeColor="text1" w:themeTint="FF" w:themeShade="FF"/>
          <w:sz w:val="28"/>
          <w:szCs w:val="28"/>
        </w:rPr>
        <w:t>Monzon</w:t>
      </w:r>
      <w:r w:rsidRPr="0B4D7E1A" w:rsidR="6A49F344">
        <w:rPr>
          <w:b w:val="1"/>
          <w:bCs w:val="1"/>
          <w:color w:val="000000" w:themeColor="text1" w:themeTint="FF" w:themeShade="FF"/>
          <w:sz w:val="28"/>
          <w:szCs w:val="28"/>
        </w:rPr>
        <w:t xml:space="preserve"> Matos</w:t>
      </w:r>
      <w:r w:rsidRPr="0B4D7E1A" w:rsidR="45ABF24C">
        <w:rPr>
          <w:b w:val="1"/>
          <w:bCs w:val="1"/>
          <w:color w:val="000000" w:themeColor="text1" w:themeTint="FF" w:themeShade="FF"/>
          <w:sz w:val="28"/>
          <w:szCs w:val="28"/>
        </w:rPr>
        <w:t>:</w:t>
      </w:r>
    </w:p>
    <w:p w:rsidR="41ABC9FC" w:rsidP="0B4D7E1A" w:rsidRDefault="41ABC9FC" w14:paraId="0127F948" w14:textId="47471ED7">
      <w:pPr>
        <w:pStyle w:val="Normal"/>
        <w:jc w:val="left"/>
        <w:rPr>
          <w:color w:val="000000" w:themeColor="text1" w:themeTint="FF" w:themeShade="FF"/>
          <w:sz w:val="28"/>
          <w:szCs w:val="28"/>
        </w:rPr>
      </w:pPr>
      <w:r w:rsidRPr="0B4D7E1A" w:rsidR="41ABC9FC">
        <w:rPr>
          <w:color w:val="000000" w:themeColor="text1" w:themeTint="FF" w:themeShade="FF"/>
          <w:sz w:val="28"/>
          <w:szCs w:val="28"/>
        </w:rPr>
        <w:t>.Redactar</w:t>
      </w:r>
      <w:r w:rsidRPr="0B4D7E1A" w:rsidR="41ABC9FC">
        <w:rPr>
          <w:color w:val="000000" w:themeColor="text1" w:themeTint="FF" w:themeShade="FF"/>
          <w:sz w:val="28"/>
          <w:szCs w:val="28"/>
        </w:rPr>
        <w:t xml:space="preserve"> el manual de usuario: los borradores del proceso del proyecto durante el año eh informes diarios del progreso de el mismo</w:t>
      </w:r>
      <w:r w:rsidRPr="0B4D7E1A" w:rsidR="39237E1B">
        <w:rPr>
          <w:color w:val="000000" w:themeColor="text1" w:themeTint="FF" w:themeShade="FF"/>
          <w:sz w:val="28"/>
          <w:szCs w:val="28"/>
        </w:rPr>
        <w:t xml:space="preserve"> para tener un  registro</w:t>
      </w:r>
      <w:r w:rsidRPr="0B4D7E1A" w:rsidR="41ABC9FC">
        <w:rPr>
          <w:color w:val="000000" w:themeColor="text1" w:themeTint="FF" w:themeShade="FF"/>
          <w:sz w:val="28"/>
          <w:szCs w:val="28"/>
        </w:rPr>
        <w:t>, y a fin de año un manual final que sería el oficial.</w:t>
      </w:r>
    </w:p>
    <w:p w:rsidR="76B7C933" w:rsidP="0B4D7E1A" w:rsidRDefault="76B7C933" w14:paraId="2EDED9B9" w14:textId="6DC0C96C">
      <w:pPr>
        <w:pStyle w:val="Normal"/>
        <w:suppressLineNumbers w:val="0"/>
        <w:bidi w:val="0"/>
        <w:spacing w:before="0" w:beforeAutospacing="off" w:after="160" w:afterAutospacing="off" w:line="259" w:lineRule="auto"/>
        <w:ind w:left="0" w:right="0"/>
        <w:jc w:val="left"/>
        <w:rPr>
          <w:color w:val="000000" w:themeColor="text1" w:themeTint="FF" w:themeShade="FF"/>
          <w:sz w:val="28"/>
          <w:szCs w:val="28"/>
        </w:rPr>
      </w:pPr>
      <w:r w:rsidRPr="0B4D7E1A" w:rsidR="76B7C933">
        <w:rPr>
          <w:color w:val="000000" w:themeColor="text1" w:themeTint="FF" w:themeShade="FF"/>
          <w:sz w:val="28"/>
          <w:szCs w:val="28"/>
        </w:rPr>
        <w:t>. Programación</w:t>
      </w:r>
      <w:r w:rsidRPr="0B4D7E1A" w:rsidR="23717C4A">
        <w:rPr>
          <w:color w:val="000000" w:themeColor="text1" w:themeTint="FF" w:themeShade="FF"/>
          <w:sz w:val="28"/>
          <w:szCs w:val="28"/>
        </w:rPr>
        <w:t xml:space="preserve"> del motor en conjunto al Sensor MPU6050</w:t>
      </w:r>
      <w:r w:rsidRPr="0B4D7E1A" w:rsidR="608AA34F">
        <w:rPr>
          <w:color w:val="000000" w:themeColor="text1" w:themeTint="FF" w:themeShade="FF"/>
          <w:sz w:val="28"/>
          <w:szCs w:val="28"/>
        </w:rPr>
        <w:t xml:space="preserve">, </w:t>
      </w:r>
      <w:r w:rsidRPr="0B4D7E1A" w:rsidR="21270F35">
        <w:rPr>
          <w:color w:val="000000" w:themeColor="text1" w:themeTint="FF" w:themeShade="FF"/>
          <w:sz w:val="28"/>
          <w:szCs w:val="28"/>
        </w:rPr>
        <w:t>ósea</w:t>
      </w:r>
      <w:r w:rsidRPr="0B4D7E1A" w:rsidR="608AA34F">
        <w:rPr>
          <w:color w:val="000000" w:themeColor="text1" w:themeTint="FF" w:themeShade="FF"/>
          <w:sz w:val="28"/>
          <w:szCs w:val="28"/>
        </w:rPr>
        <w:t xml:space="preserve"> su </w:t>
      </w:r>
      <w:r w:rsidRPr="0B4D7E1A" w:rsidR="4ECAF529">
        <w:rPr>
          <w:color w:val="000000" w:themeColor="text1" w:themeTint="FF" w:themeShade="FF"/>
          <w:sz w:val="28"/>
          <w:szCs w:val="28"/>
        </w:rPr>
        <w:t>programación</w:t>
      </w:r>
      <w:r w:rsidRPr="0B4D7E1A" w:rsidR="608AA34F">
        <w:rPr>
          <w:color w:val="000000" w:themeColor="text1" w:themeTint="FF" w:themeShade="FF"/>
          <w:sz w:val="28"/>
          <w:szCs w:val="28"/>
        </w:rPr>
        <w:t xml:space="preserve"> y </w:t>
      </w:r>
      <w:r w:rsidRPr="0B4D7E1A" w:rsidR="7ED251E1">
        <w:rPr>
          <w:color w:val="000000" w:themeColor="text1" w:themeTint="FF" w:themeShade="FF"/>
          <w:sz w:val="28"/>
          <w:szCs w:val="28"/>
        </w:rPr>
        <w:t>ensamblaje</w:t>
      </w:r>
      <w:r w:rsidRPr="0B4D7E1A" w:rsidR="608AA34F">
        <w:rPr>
          <w:color w:val="000000" w:themeColor="text1" w:themeTint="FF" w:themeShade="FF"/>
          <w:sz w:val="28"/>
          <w:szCs w:val="28"/>
        </w:rPr>
        <w:t xml:space="preserve"> con la otra parte del sensor mpu6050</w:t>
      </w:r>
    </w:p>
    <w:p w:rsidR="3956D0C9" w:rsidP="0B4D7E1A" w:rsidRDefault="3956D0C9" w14:paraId="00760C21" w14:textId="34287F87">
      <w:pPr>
        <w:pStyle w:val="Normal"/>
        <w:jc w:val="left"/>
        <w:rPr>
          <w:color w:val="000000" w:themeColor="text1" w:themeTint="FF" w:themeShade="FF"/>
          <w:sz w:val="28"/>
          <w:szCs w:val="28"/>
        </w:rPr>
      </w:pPr>
      <w:r w:rsidRPr="0B4D7E1A" w:rsidR="3956D0C9">
        <w:rPr>
          <w:color w:val="000000" w:themeColor="text1" w:themeTint="FF" w:themeShade="FF"/>
          <w:sz w:val="28"/>
          <w:szCs w:val="28"/>
        </w:rPr>
        <w:t>.</w:t>
      </w:r>
      <w:r w:rsidRPr="0B4D7E1A" w:rsidR="3956D0C9">
        <w:rPr>
          <w:color w:val="000000" w:themeColor="text1" w:themeTint="FF" w:themeShade="FF"/>
          <w:sz w:val="28"/>
          <w:szCs w:val="28"/>
        </w:rPr>
        <w:t xml:space="preserve"> impresión</w:t>
      </w:r>
      <w:r w:rsidRPr="0B4D7E1A" w:rsidR="06948ACB">
        <w:rPr>
          <w:color w:val="000000" w:themeColor="text1" w:themeTint="FF" w:themeShade="FF"/>
          <w:sz w:val="28"/>
          <w:szCs w:val="28"/>
        </w:rPr>
        <w:t xml:space="preserve"> de piezas 3D: de ser necesarias, y ayuda con la </w:t>
      </w:r>
      <w:r w:rsidRPr="0B4D7E1A" w:rsidR="2F7A4A23">
        <w:rPr>
          <w:color w:val="000000" w:themeColor="text1" w:themeTint="FF" w:themeShade="FF"/>
          <w:sz w:val="28"/>
          <w:szCs w:val="28"/>
        </w:rPr>
        <w:t>obtención</w:t>
      </w:r>
      <w:r w:rsidRPr="0B4D7E1A" w:rsidR="06948ACB">
        <w:rPr>
          <w:color w:val="000000" w:themeColor="text1" w:themeTint="FF" w:themeShade="FF"/>
          <w:sz w:val="28"/>
          <w:szCs w:val="28"/>
        </w:rPr>
        <w:t xml:space="preserve"> o compras de componentes</w:t>
      </w:r>
    </w:p>
    <w:p w:rsidR="57B959B8" w:rsidP="0B4D7E1A" w:rsidRDefault="57B959B8" w14:paraId="6D276493" w14:textId="23D00D4C">
      <w:pPr>
        <w:pStyle w:val="Normal"/>
        <w:suppressLineNumbers w:val="0"/>
        <w:bidi w:val="0"/>
        <w:spacing w:before="0" w:beforeAutospacing="off" w:after="160" w:afterAutospacing="off" w:line="259" w:lineRule="auto"/>
        <w:ind w:left="0" w:right="0"/>
        <w:jc w:val="left"/>
        <w:rPr>
          <w:color w:val="000000" w:themeColor="text1" w:themeTint="FF" w:themeShade="FF"/>
          <w:sz w:val="28"/>
          <w:szCs w:val="28"/>
        </w:rPr>
      </w:pPr>
      <w:r w:rsidRPr="0B4D7E1A" w:rsidR="57B959B8">
        <w:rPr>
          <w:color w:val="000000" w:themeColor="text1" w:themeTint="FF" w:themeShade="FF"/>
          <w:sz w:val="28"/>
          <w:szCs w:val="28"/>
        </w:rPr>
        <w:t>.</w:t>
      </w:r>
      <w:r w:rsidRPr="0B4D7E1A" w:rsidR="57B959B8">
        <w:rPr>
          <w:color w:val="000000" w:themeColor="text1" w:themeTint="FF" w:themeShade="FF"/>
          <w:sz w:val="28"/>
          <w:szCs w:val="28"/>
        </w:rPr>
        <w:t xml:space="preserve"> Creación</w:t>
      </w:r>
      <w:r w:rsidRPr="0B4D7E1A" w:rsidR="505E4678">
        <w:rPr>
          <w:color w:val="000000" w:themeColor="text1" w:themeTint="FF" w:themeShade="FF"/>
          <w:sz w:val="28"/>
          <w:szCs w:val="28"/>
        </w:rPr>
        <w:t xml:space="preserve"> del </w:t>
      </w:r>
      <w:r w:rsidRPr="0B4D7E1A" w:rsidR="6FD27E57">
        <w:rPr>
          <w:color w:val="000000" w:themeColor="text1" w:themeTint="FF" w:themeShade="FF"/>
          <w:sz w:val="28"/>
          <w:szCs w:val="28"/>
        </w:rPr>
        <w:t>l</w:t>
      </w:r>
      <w:r w:rsidRPr="0B4D7E1A" w:rsidR="33400BDB">
        <w:rPr>
          <w:color w:val="000000" w:themeColor="text1" w:themeTint="FF" w:themeShade="FF"/>
          <w:sz w:val="28"/>
          <w:szCs w:val="28"/>
        </w:rPr>
        <w:t>ogo</w:t>
      </w:r>
      <w:r w:rsidRPr="0B4D7E1A" w:rsidR="35E3D331">
        <w:rPr>
          <w:color w:val="000000" w:themeColor="text1" w:themeTint="FF" w:themeShade="FF"/>
          <w:sz w:val="28"/>
          <w:szCs w:val="28"/>
        </w:rPr>
        <w:t xml:space="preserve"> (en conjunto)</w:t>
      </w:r>
      <w:r w:rsidRPr="0B4D7E1A" w:rsidR="59366A71">
        <w:rPr>
          <w:color w:val="000000" w:themeColor="text1" w:themeTint="FF" w:themeShade="FF"/>
          <w:sz w:val="28"/>
          <w:szCs w:val="28"/>
        </w:rPr>
        <w:t xml:space="preserve">, distintivos y ej: remeras </w:t>
      </w:r>
    </w:p>
    <w:p w:rsidR="4229E8E9" w:rsidP="0B4D7E1A" w:rsidRDefault="4229E8E9" w14:paraId="4E9FE675" w14:textId="336422F5">
      <w:pPr>
        <w:pStyle w:val="Normal"/>
        <w:jc w:val="left"/>
        <w:rPr>
          <w:color w:val="000000" w:themeColor="text1" w:themeTint="FF" w:themeShade="FF"/>
          <w:sz w:val="28"/>
          <w:szCs w:val="28"/>
        </w:rPr>
      </w:pPr>
      <w:r w:rsidRPr="0B4D7E1A" w:rsidR="4229E8E9">
        <w:rPr>
          <w:color w:val="000000" w:themeColor="text1" w:themeTint="FF" w:themeShade="FF"/>
          <w:sz w:val="28"/>
          <w:szCs w:val="28"/>
        </w:rPr>
        <w:t>.</w:t>
      </w:r>
      <w:r w:rsidRPr="0B4D7E1A" w:rsidR="4229E8E9">
        <w:rPr>
          <w:color w:val="000000" w:themeColor="text1" w:themeTint="FF" w:themeShade="FF"/>
          <w:sz w:val="28"/>
          <w:szCs w:val="28"/>
        </w:rPr>
        <w:t xml:space="preserve"> Marketing</w:t>
      </w:r>
      <w:r w:rsidRPr="0B4D7E1A" w:rsidR="2651AB75">
        <w:rPr>
          <w:color w:val="000000" w:themeColor="text1" w:themeTint="FF" w:themeShade="FF"/>
          <w:sz w:val="28"/>
          <w:szCs w:val="28"/>
        </w:rPr>
        <w:t xml:space="preserve">: diseño y </w:t>
      </w:r>
      <w:r w:rsidRPr="0B4D7E1A" w:rsidR="13496CDC">
        <w:rPr>
          <w:color w:val="000000" w:themeColor="text1" w:themeTint="FF" w:themeShade="FF"/>
          <w:sz w:val="28"/>
          <w:szCs w:val="28"/>
        </w:rPr>
        <w:t>creación</w:t>
      </w:r>
      <w:r w:rsidRPr="0B4D7E1A" w:rsidR="2651AB75">
        <w:rPr>
          <w:color w:val="000000" w:themeColor="text1" w:themeTint="FF" w:themeShade="FF"/>
          <w:sz w:val="28"/>
          <w:szCs w:val="28"/>
        </w:rPr>
        <w:t xml:space="preserve"> de las </w:t>
      </w:r>
      <w:r w:rsidRPr="0B4D7E1A" w:rsidR="0EC01FF4">
        <w:rPr>
          <w:color w:val="000000" w:themeColor="text1" w:themeTint="FF" w:themeShade="FF"/>
          <w:sz w:val="28"/>
          <w:szCs w:val="28"/>
        </w:rPr>
        <w:t>páginas web</w:t>
      </w:r>
      <w:r w:rsidRPr="0B4D7E1A" w:rsidR="11F7B452">
        <w:rPr>
          <w:color w:val="000000" w:themeColor="text1" w:themeTint="FF" w:themeShade="FF"/>
          <w:sz w:val="28"/>
          <w:szCs w:val="28"/>
        </w:rPr>
        <w:t xml:space="preserve">, publicidad en redes sociales con </w:t>
      </w:r>
      <w:r w:rsidRPr="0B4D7E1A" w:rsidR="0A7983E4">
        <w:rPr>
          <w:color w:val="000000" w:themeColor="text1" w:themeTint="FF" w:themeShade="FF"/>
          <w:sz w:val="28"/>
          <w:szCs w:val="28"/>
        </w:rPr>
        <w:t>información</w:t>
      </w:r>
      <w:r w:rsidRPr="0B4D7E1A" w:rsidR="11F7B452">
        <w:rPr>
          <w:color w:val="000000" w:themeColor="text1" w:themeTint="FF" w:themeShade="FF"/>
          <w:sz w:val="28"/>
          <w:szCs w:val="28"/>
        </w:rPr>
        <w:t xml:space="preserve"> sobre </w:t>
      </w:r>
      <w:r w:rsidRPr="0B4D7E1A" w:rsidR="11F7B452">
        <w:rPr>
          <w:color w:val="000000" w:themeColor="text1" w:themeTint="FF" w:themeShade="FF"/>
          <w:sz w:val="28"/>
          <w:szCs w:val="28"/>
        </w:rPr>
        <w:t>ProdCad</w:t>
      </w:r>
    </w:p>
    <w:p w:rsidR="0190C74A" w:rsidP="0B4D7E1A" w:rsidRDefault="0190C74A" w14:paraId="1D84B3BB" w14:textId="0E088E64">
      <w:pPr>
        <w:pStyle w:val="Normal"/>
        <w:jc w:val="left"/>
        <w:rPr>
          <w:color w:val="000000" w:themeColor="text1" w:themeTint="FF" w:themeShade="FF"/>
          <w:sz w:val="28"/>
          <w:szCs w:val="28"/>
        </w:rPr>
      </w:pPr>
      <w:r w:rsidRPr="0B4D7E1A" w:rsidR="0190C74A">
        <w:rPr>
          <w:color w:val="000000" w:themeColor="text1" w:themeTint="FF" w:themeShade="FF"/>
          <w:sz w:val="28"/>
          <w:szCs w:val="28"/>
        </w:rPr>
        <w:t>.</w:t>
      </w:r>
      <w:r w:rsidRPr="0B4D7E1A" w:rsidR="57A2D877">
        <w:rPr>
          <w:color w:val="000000" w:themeColor="text1" w:themeTint="FF" w:themeShade="FF"/>
          <w:sz w:val="28"/>
          <w:szCs w:val="28"/>
        </w:rPr>
        <w:t xml:space="preserve"> E</w:t>
      </w:r>
      <w:r w:rsidRPr="0B4D7E1A" w:rsidR="0190C74A">
        <w:rPr>
          <w:color w:val="000000" w:themeColor="text1" w:themeTint="FF" w:themeShade="FF"/>
          <w:sz w:val="28"/>
          <w:szCs w:val="28"/>
        </w:rPr>
        <w:t>nsamblaje</w:t>
      </w:r>
      <w:r w:rsidRPr="0B4D7E1A" w:rsidR="1BA77DED">
        <w:rPr>
          <w:color w:val="000000" w:themeColor="text1" w:themeTint="FF" w:themeShade="FF"/>
          <w:sz w:val="28"/>
          <w:szCs w:val="28"/>
        </w:rPr>
        <w:t xml:space="preserve"> de componentes</w:t>
      </w:r>
      <w:r w:rsidRPr="0B4D7E1A" w:rsidR="1EA6CAD3">
        <w:rPr>
          <w:color w:val="000000" w:themeColor="text1" w:themeTint="FF" w:themeShade="FF"/>
          <w:sz w:val="28"/>
          <w:szCs w:val="28"/>
        </w:rPr>
        <w:t>:</w:t>
      </w:r>
      <w:r w:rsidRPr="0B4D7E1A" w:rsidR="628A0FA7">
        <w:rPr>
          <w:color w:val="000000" w:themeColor="text1" w:themeTint="FF" w:themeShade="FF"/>
          <w:sz w:val="28"/>
          <w:szCs w:val="28"/>
        </w:rPr>
        <w:t xml:space="preserve"> ayuda con la </w:t>
      </w:r>
      <w:r w:rsidRPr="0B4D7E1A" w:rsidR="628A0FA7">
        <w:rPr>
          <w:color w:val="000000" w:themeColor="text1" w:themeTint="FF" w:themeShade="FF"/>
          <w:sz w:val="28"/>
          <w:szCs w:val="28"/>
        </w:rPr>
        <w:t>creacion</w:t>
      </w:r>
      <w:r w:rsidRPr="0B4D7E1A" w:rsidR="628A0FA7">
        <w:rPr>
          <w:color w:val="000000" w:themeColor="text1" w:themeTint="FF" w:themeShade="FF"/>
          <w:sz w:val="28"/>
          <w:szCs w:val="28"/>
        </w:rPr>
        <w:t xml:space="preserve"> del </w:t>
      </w:r>
      <w:r w:rsidRPr="0B4D7E1A" w:rsidR="628A0FA7">
        <w:rPr>
          <w:color w:val="000000" w:themeColor="text1" w:themeTint="FF" w:themeShade="FF"/>
          <w:sz w:val="28"/>
          <w:szCs w:val="28"/>
        </w:rPr>
        <w:t>cinturon</w:t>
      </w:r>
      <w:r w:rsidRPr="0B4D7E1A" w:rsidR="628A0FA7">
        <w:rPr>
          <w:color w:val="000000" w:themeColor="text1" w:themeTint="FF" w:themeShade="FF"/>
          <w:sz w:val="28"/>
          <w:szCs w:val="28"/>
        </w:rPr>
        <w:t xml:space="preserve"> y soldadura de placas </w:t>
      </w:r>
      <w:r w:rsidRPr="0B4D7E1A" w:rsidR="628A0FA7">
        <w:rPr>
          <w:color w:val="000000" w:themeColor="text1" w:themeTint="FF" w:themeShade="FF"/>
          <w:sz w:val="28"/>
          <w:szCs w:val="28"/>
        </w:rPr>
        <w:t>etc</w:t>
      </w:r>
    </w:p>
    <w:p w:rsidR="16C4BF6D" w:rsidP="0B4D7E1A" w:rsidRDefault="16C4BF6D" w14:paraId="23B100E9" w14:textId="78A2BDF4">
      <w:pPr>
        <w:pStyle w:val="Normal"/>
        <w:jc w:val="left"/>
        <w:rPr>
          <w:color w:val="000000" w:themeColor="text1" w:themeTint="FF" w:themeShade="FF"/>
          <w:sz w:val="28"/>
          <w:szCs w:val="28"/>
        </w:rPr>
      </w:pPr>
      <w:r w:rsidRPr="0B4D7E1A" w:rsidR="16C4BF6D">
        <w:rPr>
          <w:color w:val="000000" w:themeColor="text1" w:themeTint="FF" w:themeShade="FF"/>
          <w:sz w:val="28"/>
          <w:szCs w:val="28"/>
        </w:rPr>
        <w:t>.</w:t>
      </w:r>
      <w:r w:rsidRPr="0B4D7E1A" w:rsidR="16C4BF6D">
        <w:rPr>
          <w:color w:val="000000" w:themeColor="text1" w:themeTint="FF" w:themeShade="FF"/>
          <w:sz w:val="28"/>
          <w:szCs w:val="28"/>
        </w:rPr>
        <w:t xml:space="preserve"> </w:t>
      </w:r>
      <w:r w:rsidRPr="0B4D7E1A" w:rsidR="16C4BF6D">
        <w:rPr>
          <w:color w:val="000000" w:themeColor="text1" w:themeTint="FF" w:themeShade="FF"/>
          <w:sz w:val="28"/>
          <w:szCs w:val="28"/>
        </w:rPr>
        <w:t>Guia</w:t>
      </w:r>
      <w:r w:rsidRPr="0B4D7E1A" w:rsidR="16C4BF6D">
        <w:rPr>
          <w:color w:val="000000" w:themeColor="text1" w:themeTint="FF" w:themeShade="FF"/>
          <w:sz w:val="28"/>
          <w:szCs w:val="28"/>
        </w:rPr>
        <w:t xml:space="preserve"> grafica de procesos a hacer durante el año y desarrollo</w:t>
      </w:r>
      <w:r w:rsidRPr="0B4D7E1A" w:rsidR="3C68E6A8">
        <w:rPr>
          <w:color w:val="000000" w:themeColor="text1" w:themeTint="FF" w:themeShade="FF"/>
          <w:sz w:val="28"/>
          <w:szCs w:val="28"/>
        </w:rPr>
        <w:t xml:space="preserve"> de procesos</w:t>
      </w:r>
    </w:p>
    <w:p w:rsidR="72F6F8A0" w:rsidP="0B4D7E1A" w:rsidRDefault="72F6F8A0" w14:paraId="324D0694" w14:textId="28955CF5">
      <w:pPr>
        <w:pStyle w:val="Normal"/>
        <w:jc w:val="left"/>
        <w:rPr>
          <w:rFonts w:ascii="Calibri" w:hAnsi="Calibri" w:eastAsia="Calibri" w:cs="Calibri" w:asciiTheme="minorAscii" w:hAnsiTheme="minorAscii" w:eastAsiaTheme="minorAscii" w:cstheme="minorAscii"/>
          <w:color w:val="000000" w:themeColor="text1" w:themeTint="FF" w:themeShade="FF"/>
          <w:sz w:val="52"/>
          <w:szCs w:val="52"/>
          <w:u w:val="none"/>
        </w:rPr>
      </w:pPr>
      <w:r w:rsidRPr="0B4D7E1A" w:rsidR="72F6F8A0">
        <w:rPr>
          <w:rFonts w:ascii="Calibri" w:hAnsi="Calibri" w:eastAsia="Calibri" w:cs="Calibri" w:asciiTheme="minorAscii" w:hAnsiTheme="minorAscii" w:eastAsiaTheme="minorAscii" w:cstheme="minorAscii"/>
          <w:color w:val="000000" w:themeColor="text1" w:themeTint="FF" w:themeShade="FF"/>
          <w:sz w:val="52"/>
          <w:szCs w:val="52"/>
          <w:u w:val="none"/>
        </w:rPr>
        <w:t>Costo del proyecto:</w:t>
      </w:r>
    </w:p>
    <w:p w:rsidR="7E79BC58" w:rsidP="7E79BC58" w:rsidRDefault="7E79BC58" w14:paraId="680A12BA" w14:textId="5E038ADE">
      <w:pPr>
        <w:pStyle w:val="Normal"/>
        <w:jc w:val="left"/>
        <w:rPr>
          <w:color w:val="000000" w:themeColor="text1" w:themeTint="FF" w:themeShade="FF"/>
          <w:sz w:val="52"/>
          <w:szCs w:val="52"/>
        </w:rPr>
      </w:pPr>
    </w:p>
    <w:tbl>
      <w:tblPr>
        <w:tblStyle w:val="TableGrid"/>
        <w:tblW w:w="0" w:type="auto"/>
        <w:tblLayout w:type="fixed"/>
        <w:tblLook w:val="06A0" w:firstRow="1" w:lastRow="0" w:firstColumn="1" w:lastColumn="0" w:noHBand="1" w:noVBand="1"/>
      </w:tblPr>
      <w:tblGrid>
        <w:gridCol w:w="3005"/>
        <w:gridCol w:w="3005"/>
        <w:gridCol w:w="3120"/>
      </w:tblGrid>
      <w:tr w:rsidR="7E79BC58" w:rsidTr="653E18AD" w14:paraId="5854C22A">
        <w:trPr>
          <w:trHeight w:val="300"/>
        </w:trPr>
        <w:tc>
          <w:tcPr>
            <w:tcW w:w="3005" w:type="dxa"/>
            <w:tcMar/>
          </w:tcPr>
          <w:p w:rsidR="7536A9D6" w:rsidP="0B4D7E1A" w:rsidRDefault="7536A9D6" w14:paraId="0B1239DE" w14:textId="2C7581DD">
            <w:pPr>
              <w:pStyle w:val="Normal"/>
              <w:rPr>
                <w:color w:val="000000" w:themeColor="text1" w:themeTint="FF" w:themeShade="FF"/>
                <w:sz w:val="48"/>
                <w:szCs w:val="48"/>
              </w:rPr>
            </w:pPr>
            <w:r w:rsidRPr="0B4D7E1A" w:rsidR="2FF71D05">
              <w:rPr>
                <w:color w:val="000000" w:themeColor="text1" w:themeTint="FF" w:themeShade="FF"/>
                <w:sz w:val="48"/>
                <w:szCs w:val="48"/>
              </w:rPr>
              <w:t>Componente</w:t>
            </w:r>
          </w:p>
        </w:tc>
        <w:tc>
          <w:tcPr>
            <w:tcW w:w="3005" w:type="dxa"/>
            <w:tcMar/>
          </w:tcPr>
          <w:p w:rsidR="425DBD87" w:rsidP="0B4D7E1A" w:rsidRDefault="425DBD87" w14:paraId="154A5553" w14:textId="5EA5320D">
            <w:pPr>
              <w:pStyle w:val="Normal"/>
              <w:rPr>
                <w:color w:val="000000" w:themeColor="text1" w:themeTint="FF" w:themeShade="FF"/>
                <w:sz w:val="48"/>
                <w:szCs w:val="48"/>
              </w:rPr>
            </w:pPr>
            <w:r w:rsidRPr="0B4D7E1A" w:rsidR="2E90BF5E">
              <w:rPr>
                <w:color w:val="000000" w:themeColor="text1" w:themeTint="FF" w:themeShade="FF"/>
                <w:sz w:val="48"/>
                <w:szCs w:val="48"/>
              </w:rPr>
              <w:t xml:space="preserve">    Precio</w:t>
            </w:r>
          </w:p>
        </w:tc>
        <w:tc>
          <w:tcPr>
            <w:tcW w:w="3120" w:type="dxa"/>
            <w:tcMar/>
          </w:tcPr>
          <w:p w:rsidR="425DBD87" w:rsidP="0B4D7E1A" w:rsidRDefault="425DBD87" w14:paraId="1B045160" w14:textId="3DB38600">
            <w:pPr>
              <w:pStyle w:val="Normal"/>
              <w:rPr>
                <w:color w:val="000000" w:themeColor="text1" w:themeTint="FF" w:themeShade="FF"/>
                <w:sz w:val="48"/>
                <w:szCs w:val="48"/>
              </w:rPr>
            </w:pPr>
            <w:r w:rsidRPr="0B4D7E1A" w:rsidR="2E90BF5E">
              <w:rPr>
                <w:color w:val="000000" w:themeColor="text1" w:themeTint="FF" w:themeShade="FF"/>
                <w:sz w:val="48"/>
                <w:szCs w:val="48"/>
              </w:rPr>
              <w:t xml:space="preserve"> Disponible</w:t>
            </w:r>
          </w:p>
        </w:tc>
      </w:tr>
      <w:tr w:rsidR="7E79BC58" w:rsidTr="653E18AD" w14:paraId="4174E2ED">
        <w:trPr>
          <w:trHeight w:val="300"/>
        </w:trPr>
        <w:tc>
          <w:tcPr>
            <w:tcW w:w="3005" w:type="dxa"/>
            <w:tcMar/>
          </w:tcPr>
          <w:p w:rsidR="425DBD87" w:rsidP="0B4D7E1A" w:rsidRDefault="425DBD87" w14:paraId="074C79E2" w14:textId="66281920">
            <w:pPr>
              <w:pStyle w:val="Normal"/>
              <w:rPr>
                <w:color w:val="000000" w:themeColor="text1" w:themeTint="FF" w:themeShade="FF"/>
                <w:sz w:val="28"/>
                <w:szCs w:val="28"/>
              </w:rPr>
            </w:pPr>
            <w:r w:rsidRPr="653E18AD" w:rsidR="2E90BF5E">
              <w:rPr>
                <w:color w:val="000000" w:themeColor="text1" w:themeTint="FF" w:themeShade="FF"/>
                <w:sz w:val="28"/>
                <w:szCs w:val="28"/>
              </w:rPr>
              <w:t xml:space="preserve"> </w:t>
            </w:r>
            <w:r w:rsidRPr="653E18AD" w:rsidR="3C27BC56">
              <w:rPr>
                <w:color w:val="000000" w:themeColor="text1" w:themeTint="FF" w:themeShade="FF"/>
                <w:sz w:val="28"/>
                <w:szCs w:val="28"/>
              </w:rPr>
              <w:t xml:space="preserve">2 sensores </w:t>
            </w:r>
            <w:r w:rsidRPr="653E18AD" w:rsidR="2E90BF5E">
              <w:rPr>
                <w:color w:val="000000" w:themeColor="text1" w:themeTint="FF" w:themeShade="FF"/>
                <w:sz w:val="28"/>
                <w:szCs w:val="28"/>
              </w:rPr>
              <w:t>MPU6050</w:t>
            </w:r>
          </w:p>
          <w:p w:rsidR="425DBD87" w:rsidP="0B4D7E1A" w:rsidRDefault="425DBD87" w14:paraId="26730628" w14:textId="3E0238A4">
            <w:pPr>
              <w:pStyle w:val="Normal"/>
              <w:rPr>
                <w:color w:val="000000" w:themeColor="text1" w:themeTint="FF" w:themeShade="FF"/>
                <w:sz w:val="28"/>
                <w:szCs w:val="28"/>
              </w:rPr>
            </w:pPr>
          </w:p>
        </w:tc>
        <w:tc>
          <w:tcPr>
            <w:tcW w:w="3005" w:type="dxa"/>
            <w:tcMar/>
          </w:tcPr>
          <w:p w:rsidR="1A0360AF" w:rsidP="0B4D7E1A" w:rsidRDefault="1A0360AF" w14:paraId="3A7B8972" w14:textId="4D98FB76">
            <w:pPr>
              <w:pStyle w:val="Normal"/>
              <w:rPr>
                <w:color w:val="000000" w:themeColor="text1" w:themeTint="FF" w:themeShade="FF"/>
                <w:sz w:val="28"/>
                <w:szCs w:val="28"/>
              </w:rPr>
            </w:pPr>
            <w:r w:rsidRPr="0B4D7E1A" w:rsidR="1787440F">
              <w:rPr>
                <w:color w:val="000000" w:themeColor="text1" w:themeTint="FF" w:themeShade="FF"/>
                <w:sz w:val="28"/>
                <w:szCs w:val="28"/>
              </w:rPr>
              <w:t>2.000$</w:t>
            </w:r>
          </w:p>
          <w:p w:rsidR="1A0360AF" w:rsidP="0B4D7E1A" w:rsidRDefault="1A0360AF" w14:paraId="4C243610" w14:textId="73F3ED5F">
            <w:pPr>
              <w:pStyle w:val="Normal"/>
              <w:rPr>
                <w:color w:val="000000" w:themeColor="text1" w:themeTint="FF" w:themeShade="FF"/>
                <w:sz w:val="28"/>
                <w:szCs w:val="28"/>
              </w:rPr>
            </w:pPr>
            <w:r w:rsidRPr="0B4D7E1A" w:rsidR="1787440F">
              <w:rPr>
                <w:color w:val="000000" w:themeColor="text1" w:themeTint="FF" w:themeShade="FF"/>
                <w:sz w:val="28"/>
                <w:szCs w:val="28"/>
              </w:rPr>
              <w:t>5.000$</w:t>
            </w:r>
          </w:p>
        </w:tc>
        <w:tc>
          <w:tcPr>
            <w:tcW w:w="3120" w:type="dxa"/>
            <w:tcMar/>
          </w:tcPr>
          <w:p w:rsidR="425DBD87" w:rsidP="0B4D7E1A" w:rsidRDefault="425DBD87" w14:paraId="548F8427" w14:textId="11EAE975">
            <w:pPr>
              <w:pStyle w:val="Normal"/>
              <w:rPr>
                <w:color w:val="000000" w:themeColor="text1" w:themeTint="FF" w:themeShade="FF"/>
                <w:sz w:val="28"/>
                <w:szCs w:val="28"/>
              </w:rPr>
            </w:pPr>
            <w:r w:rsidRPr="0B4D7E1A" w:rsidR="2E90BF5E">
              <w:rPr>
                <w:color w:val="000000" w:themeColor="text1" w:themeTint="FF" w:themeShade="FF"/>
                <w:sz w:val="28"/>
                <w:szCs w:val="28"/>
              </w:rPr>
              <w:t xml:space="preserve"> </w:t>
            </w:r>
            <w:r w:rsidRPr="0B4D7E1A" w:rsidR="2E90BF5E">
              <w:rPr>
                <w:color w:val="000000" w:themeColor="text1" w:themeTint="FF" w:themeShade="FF"/>
                <w:sz w:val="28"/>
                <w:szCs w:val="28"/>
              </w:rPr>
              <w:t>Si</w:t>
            </w:r>
          </w:p>
        </w:tc>
      </w:tr>
      <w:tr w:rsidR="7E79BC58" w:rsidTr="653E18AD" w14:paraId="2E3E0596">
        <w:trPr>
          <w:trHeight w:val="300"/>
        </w:trPr>
        <w:tc>
          <w:tcPr>
            <w:tcW w:w="3005" w:type="dxa"/>
            <w:tcMar/>
          </w:tcPr>
          <w:p w:rsidR="5259B587" w:rsidP="0B4D7E1A" w:rsidRDefault="5259B587" w14:paraId="17102651" w14:textId="206101CE">
            <w:pPr>
              <w:pStyle w:val="Normal"/>
              <w:rPr>
                <w:color w:val="000000" w:themeColor="text1" w:themeTint="FF" w:themeShade="FF"/>
                <w:sz w:val="28"/>
                <w:szCs w:val="28"/>
              </w:rPr>
            </w:pPr>
            <w:r w:rsidRPr="0B4D7E1A" w:rsidR="1CF2A107">
              <w:rPr>
                <w:color w:val="000000" w:themeColor="text1" w:themeTint="FF" w:themeShade="FF"/>
                <w:sz w:val="28"/>
                <w:szCs w:val="28"/>
              </w:rPr>
              <w:t>Rapberry</w:t>
            </w:r>
            <w:r w:rsidRPr="0B4D7E1A" w:rsidR="1CF2A107">
              <w:rPr>
                <w:color w:val="000000" w:themeColor="text1" w:themeTint="FF" w:themeShade="FF"/>
                <w:sz w:val="28"/>
                <w:szCs w:val="28"/>
              </w:rPr>
              <w:t xml:space="preserve"> Pi Pico</w:t>
            </w:r>
          </w:p>
        </w:tc>
        <w:tc>
          <w:tcPr>
            <w:tcW w:w="3005" w:type="dxa"/>
            <w:tcMar/>
          </w:tcPr>
          <w:p w:rsidR="74C09852" w:rsidP="0B4D7E1A" w:rsidRDefault="74C09852" w14:paraId="5AE700D6" w14:textId="5F22C7A0">
            <w:pPr>
              <w:pStyle w:val="Normal"/>
              <w:rPr>
                <w:color w:val="000000" w:themeColor="text1" w:themeTint="FF" w:themeShade="FF"/>
                <w:sz w:val="28"/>
                <w:szCs w:val="28"/>
              </w:rPr>
            </w:pPr>
          </w:p>
        </w:tc>
        <w:tc>
          <w:tcPr>
            <w:tcW w:w="3120" w:type="dxa"/>
            <w:tcMar/>
          </w:tcPr>
          <w:p w:rsidR="5259B587" w:rsidP="0B4D7E1A" w:rsidRDefault="5259B587" w14:paraId="6DAB5C73" w14:textId="37A66480">
            <w:pPr>
              <w:pStyle w:val="Normal"/>
              <w:rPr>
                <w:color w:val="000000" w:themeColor="text1" w:themeTint="FF" w:themeShade="FF"/>
                <w:sz w:val="28"/>
                <w:szCs w:val="28"/>
              </w:rPr>
            </w:pPr>
            <w:r w:rsidRPr="653E18AD" w:rsidR="1CF2A107">
              <w:rPr>
                <w:color w:val="000000" w:themeColor="text1" w:themeTint="FF" w:themeShade="FF"/>
                <w:sz w:val="28"/>
                <w:szCs w:val="28"/>
              </w:rPr>
              <w:t xml:space="preserve"> Si</w:t>
            </w:r>
          </w:p>
        </w:tc>
      </w:tr>
      <w:tr w:rsidR="7E79BC58" w:rsidTr="653E18AD" w14:paraId="1666C93C">
        <w:trPr>
          <w:trHeight w:val="300"/>
        </w:trPr>
        <w:tc>
          <w:tcPr>
            <w:tcW w:w="3005" w:type="dxa"/>
            <w:tcMar/>
          </w:tcPr>
          <w:p w:rsidR="75F3FBA9" w:rsidP="0B4D7E1A" w:rsidRDefault="75F3FBA9" w14:paraId="492562CD" w14:textId="4FA76F54">
            <w:pPr>
              <w:pStyle w:val="Normal"/>
              <w:rPr>
                <w:color w:val="000000" w:themeColor="text1" w:themeTint="FF" w:themeShade="FF"/>
                <w:sz w:val="28"/>
                <w:szCs w:val="28"/>
              </w:rPr>
            </w:pPr>
            <w:r w:rsidRPr="0B4D7E1A" w:rsidR="4EADAAED">
              <w:rPr>
                <w:color w:val="000000" w:themeColor="text1" w:themeTint="FF" w:themeShade="FF"/>
                <w:sz w:val="28"/>
                <w:szCs w:val="28"/>
              </w:rPr>
              <w:t>Protoboard</w:t>
            </w:r>
          </w:p>
        </w:tc>
        <w:tc>
          <w:tcPr>
            <w:tcW w:w="3005" w:type="dxa"/>
            <w:tcMar/>
          </w:tcPr>
          <w:p w:rsidR="75F3FBA9" w:rsidP="0B4D7E1A" w:rsidRDefault="75F3FBA9" w14:paraId="600C237D" w14:textId="583E37CF">
            <w:pPr>
              <w:pStyle w:val="Normal"/>
              <w:rPr>
                <w:color w:val="000000" w:themeColor="text1" w:themeTint="FF" w:themeShade="FF"/>
                <w:sz w:val="28"/>
                <w:szCs w:val="28"/>
              </w:rPr>
            </w:pPr>
            <w:r w:rsidRPr="0B4D7E1A" w:rsidR="4EADAAED">
              <w:rPr>
                <w:color w:val="000000" w:themeColor="text1" w:themeTint="FF" w:themeShade="FF"/>
                <w:sz w:val="28"/>
                <w:szCs w:val="28"/>
              </w:rPr>
              <w:t>2.000$</w:t>
            </w:r>
          </w:p>
          <w:p w:rsidR="75F3FBA9" w:rsidP="0B4D7E1A" w:rsidRDefault="75F3FBA9" w14:paraId="48F0F874" w14:textId="0418BA88">
            <w:pPr>
              <w:pStyle w:val="Normal"/>
              <w:rPr>
                <w:color w:val="000000" w:themeColor="text1" w:themeTint="FF" w:themeShade="FF"/>
                <w:sz w:val="28"/>
                <w:szCs w:val="28"/>
              </w:rPr>
            </w:pPr>
            <w:r w:rsidRPr="0B4D7E1A" w:rsidR="4EADAAED">
              <w:rPr>
                <w:color w:val="000000" w:themeColor="text1" w:themeTint="FF" w:themeShade="FF"/>
                <w:sz w:val="28"/>
                <w:szCs w:val="28"/>
              </w:rPr>
              <w:t>3.000$</w:t>
            </w:r>
          </w:p>
        </w:tc>
        <w:tc>
          <w:tcPr>
            <w:tcW w:w="3120" w:type="dxa"/>
            <w:tcMar/>
          </w:tcPr>
          <w:p w:rsidR="75F3FBA9" w:rsidP="0B4D7E1A" w:rsidRDefault="75F3FBA9" w14:paraId="0BB2B24C" w14:textId="119D177F">
            <w:pPr>
              <w:pStyle w:val="Normal"/>
              <w:rPr>
                <w:color w:val="000000" w:themeColor="text1" w:themeTint="FF" w:themeShade="FF"/>
                <w:sz w:val="28"/>
                <w:szCs w:val="28"/>
              </w:rPr>
            </w:pPr>
            <w:r w:rsidRPr="0B4D7E1A" w:rsidR="4EADAAED">
              <w:rPr>
                <w:color w:val="000000" w:themeColor="text1" w:themeTint="FF" w:themeShade="FF"/>
                <w:sz w:val="28"/>
                <w:szCs w:val="28"/>
              </w:rPr>
              <w:t>Si</w:t>
            </w:r>
          </w:p>
        </w:tc>
      </w:tr>
      <w:tr w:rsidR="7E79BC58" w:rsidTr="653E18AD" w14:paraId="323BCA1D">
        <w:trPr>
          <w:trHeight w:val="300"/>
        </w:trPr>
        <w:tc>
          <w:tcPr>
            <w:tcW w:w="3005" w:type="dxa"/>
            <w:tcMar/>
          </w:tcPr>
          <w:p w:rsidR="169F65A7" w:rsidP="0B4D7E1A" w:rsidRDefault="169F65A7" w14:paraId="3AC4F5F9" w14:textId="3A9A72A8">
            <w:pPr>
              <w:pStyle w:val="Normal"/>
              <w:rPr>
                <w:color w:val="000000" w:themeColor="text1" w:themeTint="FF" w:themeShade="FF"/>
                <w:sz w:val="28"/>
                <w:szCs w:val="28"/>
              </w:rPr>
            </w:pPr>
            <w:r w:rsidRPr="0B4D7E1A" w:rsidR="14F18D6D">
              <w:rPr>
                <w:color w:val="000000" w:themeColor="text1" w:themeTint="FF" w:themeShade="FF"/>
                <w:sz w:val="28"/>
                <w:szCs w:val="28"/>
              </w:rPr>
              <w:t xml:space="preserve">Modulo </w:t>
            </w:r>
            <w:r w:rsidRPr="0B4D7E1A" w:rsidR="14F18D6D">
              <w:rPr>
                <w:color w:val="000000" w:themeColor="text1" w:themeTint="FF" w:themeShade="FF"/>
                <w:sz w:val="28"/>
                <w:szCs w:val="28"/>
              </w:rPr>
              <w:t>Rele</w:t>
            </w:r>
            <w:r w:rsidRPr="0B4D7E1A" w:rsidR="14F18D6D">
              <w:rPr>
                <w:color w:val="000000" w:themeColor="text1" w:themeTint="FF" w:themeShade="FF"/>
                <w:sz w:val="28"/>
                <w:szCs w:val="28"/>
              </w:rPr>
              <w:t xml:space="preserve"> 2 Canales</w:t>
            </w:r>
          </w:p>
        </w:tc>
        <w:tc>
          <w:tcPr>
            <w:tcW w:w="3005" w:type="dxa"/>
            <w:tcMar/>
          </w:tcPr>
          <w:p w:rsidR="169F65A7" w:rsidP="0B4D7E1A" w:rsidRDefault="169F65A7" w14:paraId="1621E1EA" w14:textId="59C70FB0">
            <w:pPr>
              <w:pStyle w:val="Normal"/>
              <w:rPr>
                <w:color w:val="000000" w:themeColor="text1" w:themeTint="FF" w:themeShade="FF"/>
                <w:sz w:val="28"/>
                <w:szCs w:val="28"/>
              </w:rPr>
            </w:pPr>
            <w:r w:rsidRPr="0B4D7E1A" w:rsidR="14F18D6D">
              <w:rPr>
                <w:color w:val="000000" w:themeColor="text1" w:themeTint="FF" w:themeShade="FF"/>
                <w:sz w:val="28"/>
                <w:szCs w:val="28"/>
              </w:rPr>
              <w:t>5.000$</w:t>
            </w:r>
          </w:p>
          <w:p w:rsidR="389DB935" w:rsidP="0B4D7E1A" w:rsidRDefault="389DB935" w14:paraId="2762706E" w14:textId="05F64282">
            <w:pPr>
              <w:pStyle w:val="Normal"/>
              <w:rPr>
                <w:color w:val="000000" w:themeColor="text1" w:themeTint="FF" w:themeShade="FF"/>
                <w:sz w:val="28"/>
                <w:szCs w:val="28"/>
              </w:rPr>
            </w:pPr>
            <w:r w:rsidRPr="0B4D7E1A" w:rsidR="1E436BA3">
              <w:rPr>
                <w:color w:val="000000" w:themeColor="text1" w:themeTint="FF" w:themeShade="FF"/>
                <w:sz w:val="28"/>
                <w:szCs w:val="28"/>
              </w:rPr>
              <w:t>8</w:t>
            </w:r>
            <w:r w:rsidRPr="0B4D7E1A" w:rsidR="1AC25DAE">
              <w:rPr>
                <w:color w:val="000000" w:themeColor="text1" w:themeTint="FF" w:themeShade="FF"/>
                <w:sz w:val="28"/>
                <w:szCs w:val="28"/>
              </w:rPr>
              <w:t>.000$</w:t>
            </w:r>
          </w:p>
        </w:tc>
        <w:tc>
          <w:tcPr>
            <w:tcW w:w="3120" w:type="dxa"/>
            <w:tcMar/>
          </w:tcPr>
          <w:p w:rsidR="169F65A7" w:rsidP="0B4D7E1A" w:rsidRDefault="169F65A7" w14:paraId="6E837E28" w14:textId="6156BA2A">
            <w:pPr>
              <w:pStyle w:val="Normal"/>
              <w:rPr>
                <w:color w:val="000000" w:themeColor="text1" w:themeTint="FF" w:themeShade="FF"/>
                <w:sz w:val="28"/>
                <w:szCs w:val="28"/>
              </w:rPr>
            </w:pPr>
            <w:r w:rsidRPr="0B4D7E1A" w:rsidR="14F18D6D">
              <w:rPr>
                <w:color w:val="000000" w:themeColor="text1" w:themeTint="FF" w:themeShade="FF"/>
                <w:sz w:val="28"/>
                <w:szCs w:val="28"/>
              </w:rPr>
              <w:t>Si</w:t>
            </w:r>
          </w:p>
        </w:tc>
      </w:tr>
      <w:tr w:rsidR="7E79BC58" w:rsidTr="653E18AD" w14:paraId="1866B302">
        <w:trPr>
          <w:trHeight w:val="300"/>
        </w:trPr>
        <w:tc>
          <w:tcPr>
            <w:tcW w:w="3005" w:type="dxa"/>
            <w:tcMar/>
          </w:tcPr>
          <w:p w:rsidR="285D6851" w:rsidP="0B4D7E1A" w:rsidRDefault="285D6851" w14:paraId="604A4040" w14:textId="584B04D5">
            <w:pPr>
              <w:pStyle w:val="Normal"/>
              <w:rPr>
                <w:color w:val="000000" w:themeColor="text1" w:themeTint="FF" w:themeShade="FF"/>
                <w:sz w:val="28"/>
                <w:szCs w:val="28"/>
              </w:rPr>
            </w:pPr>
            <w:r w:rsidRPr="0B4D7E1A" w:rsidR="64558632">
              <w:rPr>
                <w:color w:val="000000" w:themeColor="text1" w:themeTint="FF" w:themeShade="FF"/>
                <w:sz w:val="28"/>
                <w:szCs w:val="28"/>
              </w:rPr>
              <w:t>Tres r</w:t>
            </w:r>
            <w:r w:rsidRPr="0B4D7E1A" w:rsidR="71957753">
              <w:rPr>
                <w:color w:val="000000" w:themeColor="text1" w:themeTint="FF" w:themeShade="FF"/>
                <w:sz w:val="28"/>
                <w:szCs w:val="28"/>
              </w:rPr>
              <w:t>esistencia</w:t>
            </w:r>
            <w:r w:rsidRPr="0B4D7E1A" w:rsidR="348C0416">
              <w:rPr>
                <w:color w:val="000000" w:themeColor="text1" w:themeTint="FF" w:themeShade="FF"/>
                <w:sz w:val="28"/>
                <w:szCs w:val="28"/>
              </w:rPr>
              <w:t>s</w:t>
            </w:r>
            <w:r w:rsidRPr="0B4D7E1A" w:rsidR="71957753">
              <w:rPr>
                <w:color w:val="000000" w:themeColor="text1" w:themeTint="FF" w:themeShade="FF"/>
                <w:sz w:val="28"/>
                <w:szCs w:val="28"/>
              </w:rPr>
              <w:t xml:space="preserve"> de 100 </w:t>
            </w:r>
            <w:r w:rsidRPr="0B4D7E1A" w:rsidR="71957753">
              <w:rPr>
                <w:color w:val="000000" w:themeColor="text1" w:themeTint="FF" w:themeShade="FF"/>
                <w:sz w:val="28"/>
                <w:szCs w:val="28"/>
              </w:rPr>
              <w:t>ohms</w:t>
            </w:r>
          </w:p>
        </w:tc>
        <w:tc>
          <w:tcPr>
            <w:tcW w:w="3005" w:type="dxa"/>
            <w:tcMar/>
          </w:tcPr>
          <w:p w:rsidR="285D6851" w:rsidP="0B4D7E1A" w:rsidRDefault="285D6851" w14:paraId="15DAFC0C" w14:textId="352ADC20">
            <w:pPr>
              <w:pStyle w:val="Normal"/>
              <w:rPr>
                <w:color w:val="000000" w:themeColor="text1" w:themeTint="FF" w:themeShade="FF"/>
                <w:sz w:val="28"/>
                <w:szCs w:val="28"/>
              </w:rPr>
            </w:pPr>
            <w:r w:rsidRPr="0B4D7E1A" w:rsidR="71957753">
              <w:rPr>
                <w:color w:val="000000" w:themeColor="text1" w:themeTint="FF" w:themeShade="FF"/>
                <w:sz w:val="28"/>
                <w:szCs w:val="28"/>
              </w:rPr>
              <w:t>1.000$</w:t>
            </w:r>
          </w:p>
          <w:p w:rsidR="285D6851" w:rsidP="0B4D7E1A" w:rsidRDefault="285D6851" w14:paraId="723FFCCD" w14:textId="44D9F679">
            <w:pPr>
              <w:pStyle w:val="Normal"/>
              <w:rPr>
                <w:color w:val="000000" w:themeColor="text1" w:themeTint="FF" w:themeShade="FF"/>
                <w:sz w:val="28"/>
                <w:szCs w:val="28"/>
              </w:rPr>
            </w:pPr>
            <w:r w:rsidRPr="0B4D7E1A" w:rsidR="71957753">
              <w:rPr>
                <w:color w:val="000000" w:themeColor="text1" w:themeTint="FF" w:themeShade="FF"/>
                <w:sz w:val="28"/>
                <w:szCs w:val="28"/>
              </w:rPr>
              <w:t>2.000$</w:t>
            </w:r>
          </w:p>
        </w:tc>
        <w:tc>
          <w:tcPr>
            <w:tcW w:w="3120" w:type="dxa"/>
            <w:tcMar/>
          </w:tcPr>
          <w:p w:rsidR="285D6851" w:rsidP="0B4D7E1A" w:rsidRDefault="285D6851" w14:paraId="78293A02" w14:textId="7FBE6AC6">
            <w:pPr>
              <w:pStyle w:val="Normal"/>
              <w:rPr>
                <w:color w:val="000000" w:themeColor="text1" w:themeTint="FF" w:themeShade="FF"/>
                <w:sz w:val="28"/>
                <w:szCs w:val="28"/>
              </w:rPr>
            </w:pPr>
            <w:r w:rsidRPr="0B4D7E1A" w:rsidR="71957753">
              <w:rPr>
                <w:color w:val="000000" w:themeColor="text1" w:themeTint="FF" w:themeShade="FF"/>
                <w:sz w:val="28"/>
                <w:szCs w:val="28"/>
              </w:rPr>
              <w:t>Si</w:t>
            </w:r>
          </w:p>
        </w:tc>
      </w:tr>
      <w:tr w:rsidR="7E79BC58" w:rsidTr="653E18AD" w14:paraId="7969D1FB">
        <w:trPr>
          <w:trHeight w:val="1459"/>
        </w:trPr>
        <w:tc>
          <w:tcPr>
            <w:tcW w:w="3005" w:type="dxa"/>
            <w:tcMar/>
          </w:tcPr>
          <w:p w:rsidR="01EAD205" w:rsidP="0B4D7E1A" w:rsidRDefault="01EAD205" w14:paraId="4D0B2DF1" w14:textId="50E39566">
            <w:pPr>
              <w:pStyle w:val="Normal"/>
              <w:rPr>
                <w:color w:val="000000" w:themeColor="text1" w:themeTint="FF" w:themeShade="FF"/>
                <w:sz w:val="28"/>
                <w:szCs w:val="28"/>
              </w:rPr>
            </w:pPr>
            <w:r w:rsidRPr="0B4D7E1A" w:rsidR="1B508C5E">
              <w:rPr>
                <w:color w:val="000000" w:themeColor="text1" w:themeTint="FF" w:themeShade="FF"/>
                <w:sz w:val="28"/>
                <w:szCs w:val="28"/>
              </w:rPr>
              <w:t xml:space="preserve">Motor </w:t>
            </w:r>
            <w:r w:rsidRPr="0B4D7E1A" w:rsidR="1B508C5E">
              <w:rPr>
                <w:color w:val="000000" w:themeColor="text1" w:themeTint="FF" w:themeShade="FF"/>
                <w:sz w:val="28"/>
                <w:szCs w:val="28"/>
              </w:rPr>
              <w:t>Dc</w:t>
            </w:r>
            <w:r w:rsidRPr="0B4D7E1A" w:rsidR="5CC3C7DB">
              <w:rPr>
                <w:color w:val="000000" w:themeColor="text1" w:themeTint="FF" w:themeShade="FF"/>
                <w:sz w:val="28"/>
                <w:szCs w:val="28"/>
              </w:rPr>
              <w:t xml:space="preserve"> N20</w:t>
            </w:r>
          </w:p>
        </w:tc>
        <w:tc>
          <w:tcPr>
            <w:tcW w:w="3005" w:type="dxa"/>
            <w:tcMar/>
          </w:tcPr>
          <w:p w:rsidR="164F64C6" w:rsidP="0B4D7E1A" w:rsidRDefault="164F64C6" w14:paraId="5604B962" w14:textId="50C0632E">
            <w:pPr>
              <w:pStyle w:val="Normal"/>
              <w:rPr>
                <w:color w:val="000000" w:themeColor="text1" w:themeTint="FF" w:themeShade="FF"/>
                <w:sz w:val="28"/>
                <w:szCs w:val="28"/>
              </w:rPr>
            </w:pPr>
            <w:r w:rsidRPr="0B4D7E1A" w:rsidR="67AF9726">
              <w:rPr>
                <w:color w:val="000000" w:themeColor="text1" w:themeTint="FF" w:themeShade="FF"/>
                <w:sz w:val="28"/>
                <w:szCs w:val="28"/>
              </w:rPr>
              <w:t>4.000$</w:t>
            </w:r>
          </w:p>
          <w:p w:rsidR="164F64C6" w:rsidP="0B4D7E1A" w:rsidRDefault="164F64C6" w14:paraId="410AFEF9" w14:textId="40961C3B">
            <w:pPr>
              <w:pStyle w:val="Normal"/>
              <w:rPr>
                <w:color w:val="000000" w:themeColor="text1" w:themeTint="FF" w:themeShade="FF"/>
                <w:sz w:val="28"/>
                <w:szCs w:val="28"/>
              </w:rPr>
            </w:pPr>
            <w:r w:rsidRPr="0B4D7E1A" w:rsidR="67AF9726">
              <w:rPr>
                <w:color w:val="000000" w:themeColor="text1" w:themeTint="FF" w:themeShade="FF"/>
                <w:sz w:val="28"/>
                <w:szCs w:val="28"/>
              </w:rPr>
              <w:t>6.000$</w:t>
            </w:r>
          </w:p>
        </w:tc>
        <w:tc>
          <w:tcPr>
            <w:tcW w:w="3120" w:type="dxa"/>
            <w:tcMar/>
          </w:tcPr>
          <w:p w:rsidR="164F64C6" w:rsidP="0B4D7E1A" w:rsidRDefault="164F64C6" w14:paraId="03046570" w14:textId="70B0F61A">
            <w:pPr>
              <w:pStyle w:val="Normal"/>
              <w:rPr>
                <w:color w:val="000000" w:themeColor="text1" w:themeTint="FF" w:themeShade="FF"/>
                <w:sz w:val="28"/>
                <w:szCs w:val="28"/>
              </w:rPr>
            </w:pPr>
            <w:r w:rsidRPr="0B4D7E1A" w:rsidR="67AF9726">
              <w:rPr>
                <w:color w:val="000000" w:themeColor="text1" w:themeTint="FF" w:themeShade="FF"/>
                <w:sz w:val="28"/>
                <w:szCs w:val="28"/>
              </w:rPr>
              <w:t>Si</w:t>
            </w:r>
          </w:p>
        </w:tc>
      </w:tr>
      <w:tr w:rsidR="7E79BC58" w:rsidTr="653E18AD" w14:paraId="2A4DBC90">
        <w:trPr>
          <w:trHeight w:val="1459"/>
        </w:trPr>
        <w:tc>
          <w:tcPr>
            <w:tcW w:w="3005" w:type="dxa"/>
            <w:tcMar/>
          </w:tcPr>
          <w:p w:rsidR="1E4EAA80" w:rsidP="0B4D7E1A" w:rsidRDefault="1E4EAA80" w14:paraId="07A0091F" w14:textId="491C0484">
            <w:pPr>
              <w:pStyle w:val="Normal"/>
              <w:rPr>
                <w:color w:val="000000" w:themeColor="text1" w:themeTint="FF" w:themeShade="FF"/>
                <w:sz w:val="28"/>
                <w:szCs w:val="28"/>
              </w:rPr>
            </w:pPr>
            <w:r w:rsidRPr="0B4D7E1A" w:rsidR="56C8EE01">
              <w:rPr>
                <w:color w:val="000000" w:themeColor="text1" w:themeTint="FF" w:themeShade="FF"/>
                <w:sz w:val="28"/>
                <w:szCs w:val="28"/>
              </w:rPr>
              <w:t>Power</w:t>
            </w:r>
            <w:r w:rsidRPr="0B4D7E1A" w:rsidR="56C8EE01">
              <w:rPr>
                <w:color w:val="000000" w:themeColor="text1" w:themeTint="FF" w:themeShade="FF"/>
                <w:sz w:val="28"/>
                <w:szCs w:val="28"/>
              </w:rPr>
              <w:t xml:space="preserve"> Bank</w:t>
            </w:r>
          </w:p>
        </w:tc>
        <w:tc>
          <w:tcPr>
            <w:tcW w:w="3005" w:type="dxa"/>
            <w:tcMar/>
          </w:tcPr>
          <w:p w:rsidR="1E4EAA80" w:rsidP="0B4D7E1A" w:rsidRDefault="1E4EAA80" w14:paraId="62EA20E9" w14:textId="03C75A21">
            <w:pPr>
              <w:pStyle w:val="Normal"/>
              <w:rPr>
                <w:color w:val="000000" w:themeColor="text1" w:themeTint="FF" w:themeShade="FF"/>
                <w:sz w:val="28"/>
                <w:szCs w:val="28"/>
              </w:rPr>
            </w:pPr>
            <w:r w:rsidRPr="0B4D7E1A" w:rsidR="56C8EE01">
              <w:rPr>
                <w:color w:val="000000" w:themeColor="text1" w:themeTint="FF" w:themeShade="FF"/>
                <w:sz w:val="28"/>
                <w:szCs w:val="28"/>
              </w:rPr>
              <w:t>20.000$</w:t>
            </w:r>
          </w:p>
        </w:tc>
        <w:tc>
          <w:tcPr>
            <w:tcW w:w="3120" w:type="dxa"/>
            <w:tcMar/>
          </w:tcPr>
          <w:p w:rsidR="1E4EAA80" w:rsidP="0B4D7E1A" w:rsidRDefault="1E4EAA80" w14:paraId="152DD820" w14:textId="2CD63DC3">
            <w:pPr>
              <w:pStyle w:val="Normal"/>
              <w:rPr>
                <w:color w:val="000000" w:themeColor="text1" w:themeTint="FF" w:themeShade="FF"/>
                <w:sz w:val="28"/>
                <w:szCs w:val="28"/>
              </w:rPr>
            </w:pPr>
            <w:r w:rsidRPr="0B4D7E1A" w:rsidR="56C8EE01">
              <w:rPr>
                <w:color w:val="000000" w:themeColor="text1" w:themeTint="FF" w:themeShade="FF"/>
                <w:sz w:val="28"/>
                <w:szCs w:val="28"/>
              </w:rPr>
              <w:t>Si</w:t>
            </w:r>
          </w:p>
        </w:tc>
      </w:tr>
      <w:tr w:rsidR="7E79BC58" w:rsidTr="653E18AD" w14:paraId="275764C1">
        <w:trPr>
          <w:trHeight w:val="1342"/>
        </w:trPr>
        <w:tc>
          <w:tcPr>
            <w:tcW w:w="3005" w:type="dxa"/>
            <w:tcMar/>
          </w:tcPr>
          <w:p w:rsidR="7E79BC58" w:rsidP="0B4D7E1A" w:rsidRDefault="7E79BC58" w14:paraId="77C6BD37" w14:textId="67C10C04">
            <w:pPr>
              <w:pStyle w:val="Normal"/>
              <w:rPr>
                <w:color w:val="000000" w:themeColor="text1" w:themeTint="FF" w:themeShade="FF"/>
                <w:sz w:val="28"/>
                <w:szCs w:val="28"/>
              </w:rPr>
            </w:pPr>
            <w:r w:rsidRPr="0B4D7E1A" w:rsidR="0EB744B3">
              <w:rPr>
                <w:color w:val="000000" w:themeColor="text1" w:themeTint="FF" w:themeShade="FF"/>
                <w:sz w:val="28"/>
                <w:szCs w:val="28"/>
              </w:rPr>
              <w:t>Nylon</w:t>
            </w:r>
          </w:p>
        </w:tc>
        <w:tc>
          <w:tcPr>
            <w:tcW w:w="3005" w:type="dxa"/>
            <w:tcMar/>
          </w:tcPr>
          <w:p w:rsidR="7E79BC58" w:rsidP="0B4D7E1A" w:rsidRDefault="7E79BC58" w14:paraId="754E30FB" w14:textId="562B2B2F">
            <w:pPr>
              <w:pStyle w:val="Normal"/>
              <w:rPr>
                <w:color w:val="000000" w:themeColor="text1" w:themeTint="FF" w:themeShade="FF"/>
                <w:sz w:val="28"/>
                <w:szCs w:val="28"/>
              </w:rPr>
            </w:pPr>
          </w:p>
        </w:tc>
        <w:tc>
          <w:tcPr>
            <w:tcW w:w="3120" w:type="dxa"/>
            <w:tcMar/>
          </w:tcPr>
          <w:p w:rsidR="7E79BC58" w:rsidP="0B4D7E1A" w:rsidRDefault="7E79BC58" w14:paraId="24E6DB7D" w14:textId="3980343C">
            <w:pPr>
              <w:pStyle w:val="Normal"/>
              <w:rPr>
                <w:color w:val="000000" w:themeColor="text1" w:themeTint="FF" w:themeShade="FF"/>
                <w:sz w:val="28"/>
                <w:szCs w:val="28"/>
              </w:rPr>
            </w:pPr>
            <w:r w:rsidRPr="0B4D7E1A" w:rsidR="0EB744B3">
              <w:rPr>
                <w:color w:val="000000" w:themeColor="text1" w:themeTint="FF" w:themeShade="FF"/>
                <w:sz w:val="28"/>
                <w:szCs w:val="28"/>
              </w:rPr>
              <w:t>Si</w:t>
            </w:r>
          </w:p>
        </w:tc>
      </w:tr>
      <w:tr w:rsidR="0B4D7E1A" w:rsidTr="653E18AD" w14:paraId="41DEE410">
        <w:trPr>
          <w:trHeight w:val="1342"/>
        </w:trPr>
        <w:tc>
          <w:tcPr>
            <w:tcW w:w="3005" w:type="dxa"/>
            <w:tcMar/>
          </w:tcPr>
          <w:p w:rsidR="2CC1E71B" w:rsidP="0B4D7E1A" w:rsidRDefault="2CC1E71B" w14:paraId="238D298B" w14:textId="1C299641">
            <w:pPr>
              <w:pStyle w:val="Normal"/>
              <w:rPr>
                <w:color w:val="000000" w:themeColor="text1" w:themeTint="FF" w:themeShade="FF"/>
                <w:sz w:val="28"/>
                <w:szCs w:val="28"/>
              </w:rPr>
            </w:pPr>
            <w:r w:rsidRPr="0B4D7E1A" w:rsidR="2CC1E71B">
              <w:rPr>
                <w:color w:val="000000" w:themeColor="text1" w:themeTint="FF" w:themeShade="FF"/>
                <w:sz w:val="28"/>
                <w:szCs w:val="28"/>
              </w:rPr>
              <w:t>Jumpers</w:t>
            </w:r>
          </w:p>
        </w:tc>
        <w:tc>
          <w:tcPr>
            <w:tcW w:w="3005" w:type="dxa"/>
            <w:tcMar/>
          </w:tcPr>
          <w:p w:rsidR="2CC1E71B" w:rsidP="0B4D7E1A" w:rsidRDefault="2CC1E71B" w14:paraId="165B6F80" w14:textId="50BD67BB">
            <w:pPr>
              <w:pStyle w:val="Normal"/>
              <w:rPr>
                <w:color w:val="000000" w:themeColor="text1" w:themeTint="FF" w:themeShade="FF"/>
                <w:sz w:val="28"/>
                <w:szCs w:val="28"/>
              </w:rPr>
            </w:pPr>
            <w:r w:rsidRPr="0B4D7E1A" w:rsidR="2CC1E71B">
              <w:rPr>
                <w:color w:val="000000" w:themeColor="text1" w:themeTint="FF" w:themeShade="FF"/>
                <w:sz w:val="28"/>
                <w:szCs w:val="28"/>
              </w:rPr>
              <w:t>2.000$</w:t>
            </w:r>
          </w:p>
          <w:p w:rsidR="2CC1E71B" w:rsidP="0B4D7E1A" w:rsidRDefault="2CC1E71B" w14:paraId="673A71EE" w14:textId="68B9EC58">
            <w:pPr>
              <w:pStyle w:val="Normal"/>
              <w:rPr>
                <w:color w:val="000000" w:themeColor="text1" w:themeTint="FF" w:themeShade="FF"/>
                <w:sz w:val="28"/>
                <w:szCs w:val="28"/>
              </w:rPr>
            </w:pPr>
            <w:r w:rsidRPr="0B4D7E1A" w:rsidR="2CC1E71B">
              <w:rPr>
                <w:color w:val="000000" w:themeColor="text1" w:themeTint="FF" w:themeShade="FF"/>
                <w:sz w:val="28"/>
                <w:szCs w:val="28"/>
              </w:rPr>
              <w:t>3.000$</w:t>
            </w:r>
          </w:p>
        </w:tc>
        <w:tc>
          <w:tcPr>
            <w:tcW w:w="3120" w:type="dxa"/>
            <w:tcMar/>
          </w:tcPr>
          <w:p w:rsidR="2CC1E71B" w:rsidP="0B4D7E1A" w:rsidRDefault="2CC1E71B" w14:paraId="5FF2322C" w14:textId="528D9764">
            <w:pPr>
              <w:pStyle w:val="Normal"/>
              <w:rPr>
                <w:color w:val="000000" w:themeColor="text1" w:themeTint="FF" w:themeShade="FF"/>
                <w:sz w:val="28"/>
                <w:szCs w:val="28"/>
              </w:rPr>
            </w:pPr>
            <w:r w:rsidRPr="0B4D7E1A" w:rsidR="2CC1E71B">
              <w:rPr>
                <w:color w:val="000000" w:themeColor="text1" w:themeTint="FF" w:themeShade="FF"/>
                <w:sz w:val="28"/>
                <w:szCs w:val="28"/>
              </w:rPr>
              <w:t>Si</w:t>
            </w:r>
          </w:p>
        </w:tc>
      </w:tr>
      <w:tr w:rsidR="0B4D7E1A" w:rsidTr="653E18AD" w14:paraId="0BA7C0D2">
        <w:trPr>
          <w:trHeight w:val="1342"/>
        </w:trPr>
        <w:tc>
          <w:tcPr>
            <w:tcW w:w="3005" w:type="dxa"/>
            <w:tcMar/>
          </w:tcPr>
          <w:p w:rsidR="0B4D7E1A" w:rsidP="0B4D7E1A" w:rsidRDefault="0B4D7E1A" w14:paraId="37121D63" w14:textId="3763877B">
            <w:pPr>
              <w:pStyle w:val="Normal"/>
              <w:rPr>
                <w:color w:val="000000" w:themeColor="text1" w:themeTint="FF" w:themeShade="FF"/>
                <w:sz w:val="28"/>
                <w:szCs w:val="28"/>
              </w:rPr>
            </w:pPr>
            <w:r w:rsidRPr="653E18AD" w:rsidR="1D54B675">
              <w:rPr>
                <w:color w:val="000000" w:themeColor="text1" w:themeTint="FF" w:themeShade="FF"/>
                <w:sz w:val="28"/>
                <w:szCs w:val="28"/>
              </w:rPr>
              <w:t>3 leds</w:t>
            </w:r>
          </w:p>
        </w:tc>
        <w:tc>
          <w:tcPr>
            <w:tcW w:w="3005" w:type="dxa"/>
            <w:tcMar/>
          </w:tcPr>
          <w:p w:rsidR="0B4D7E1A" w:rsidP="0B4D7E1A" w:rsidRDefault="0B4D7E1A" w14:paraId="132D909D" w14:textId="6BA4465F">
            <w:pPr>
              <w:pStyle w:val="Normal"/>
              <w:rPr>
                <w:color w:val="000000" w:themeColor="text1" w:themeTint="FF" w:themeShade="FF"/>
                <w:sz w:val="28"/>
                <w:szCs w:val="28"/>
              </w:rPr>
            </w:pPr>
          </w:p>
        </w:tc>
        <w:tc>
          <w:tcPr>
            <w:tcW w:w="3120" w:type="dxa"/>
            <w:tcMar/>
          </w:tcPr>
          <w:p w:rsidR="0B4D7E1A" w:rsidP="0B4D7E1A" w:rsidRDefault="0B4D7E1A" w14:paraId="45444D1A" w14:textId="1583F647">
            <w:pPr>
              <w:pStyle w:val="Normal"/>
              <w:rPr>
                <w:color w:val="000000" w:themeColor="text1" w:themeTint="FF" w:themeShade="FF"/>
                <w:sz w:val="28"/>
                <w:szCs w:val="28"/>
              </w:rPr>
            </w:pPr>
            <w:r w:rsidRPr="653E18AD" w:rsidR="1D54B675">
              <w:rPr>
                <w:color w:val="000000" w:themeColor="text1" w:themeTint="FF" w:themeShade="FF"/>
                <w:sz w:val="28"/>
                <w:szCs w:val="28"/>
              </w:rPr>
              <w:t>Si</w:t>
            </w:r>
          </w:p>
        </w:tc>
      </w:tr>
      <w:tr w:rsidR="0B4D7E1A" w:rsidTr="653E18AD" w14:paraId="66270D06">
        <w:trPr>
          <w:trHeight w:val="1342"/>
        </w:trPr>
        <w:tc>
          <w:tcPr>
            <w:tcW w:w="3005" w:type="dxa"/>
            <w:tcMar/>
          </w:tcPr>
          <w:p w:rsidR="0B4D7E1A" w:rsidP="0B4D7E1A" w:rsidRDefault="0B4D7E1A" w14:paraId="183EC8EC" w14:textId="1074BADD">
            <w:pPr>
              <w:pStyle w:val="Normal"/>
              <w:rPr>
                <w:color w:val="000000" w:themeColor="text1" w:themeTint="FF" w:themeShade="FF"/>
                <w:sz w:val="28"/>
                <w:szCs w:val="28"/>
              </w:rPr>
            </w:pPr>
          </w:p>
        </w:tc>
        <w:tc>
          <w:tcPr>
            <w:tcW w:w="3005" w:type="dxa"/>
            <w:tcMar/>
          </w:tcPr>
          <w:p w:rsidR="0B4D7E1A" w:rsidP="0B4D7E1A" w:rsidRDefault="0B4D7E1A" w14:paraId="04E151C0" w14:textId="29FE3ECD">
            <w:pPr>
              <w:pStyle w:val="Normal"/>
              <w:rPr>
                <w:color w:val="000000" w:themeColor="text1" w:themeTint="FF" w:themeShade="FF"/>
                <w:sz w:val="28"/>
                <w:szCs w:val="28"/>
              </w:rPr>
            </w:pPr>
          </w:p>
        </w:tc>
        <w:tc>
          <w:tcPr>
            <w:tcW w:w="3120" w:type="dxa"/>
            <w:tcMar/>
          </w:tcPr>
          <w:p w:rsidR="0B4D7E1A" w:rsidP="0B4D7E1A" w:rsidRDefault="0B4D7E1A" w14:paraId="63032D1C" w14:textId="56C963E2">
            <w:pPr>
              <w:pStyle w:val="Normal"/>
              <w:rPr>
                <w:color w:val="000000" w:themeColor="text1" w:themeTint="FF" w:themeShade="FF"/>
                <w:sz w:val="28"/>
                <w:szCs w:val="28"/>
              </w:rPr>
            </w:pPr>
          </w:p>
        </w:tc>
      </w:tr>
    </w:tbl>
    <w:p w:rsidR="344E54C5" w:rsidP="0B4D7E1A" w:rsidRDefault="344E54C5" w14:paraId="71B03613" w14:textId="0DDF7BEC">
      <w:pPr>
        <w:pStyle w:val="Normal"/>
        <w:jc w:val="left"/>
        <w:rPr>
          <w:color w:val="000000" w:themeColor="text1" w:themeTint="FF" w:themeShade="FF"/>
          <w:sz w:val="52"/>
          <w:szCs w:val="52"/>
        </w:rPr>
      </w:pPr>
    </w:p>
    <w:p w:rsidR="344E54C5" w:rsidP="0B4D7E1A" w:rsidRDefault="344E54C5" w14:paraId="203E835E" w14:textId="0E276534">
      <w:pPr>
        <w:pStyle w:val="Normal"/>
        <w:jc w:val="left"/>
        <w:rPr>
          <w:color w:val="000000" w:themeColor="text1" w:themeTint="FF" w:themeShade="FF"/>
          <w:sz w:val="28"/>
          <w:szCs w:val="28"/>
        </w:rPr>
      </w:pPr>
    </w:p>
    <w:p w:rsidR="344E54C5" w:rsidP="0B4D7E1A" w:rsidRDefault="344E54C5" w14:paraId="53ED9C96" w14:textId="0898EB17">
      <w:pPr>
        <w:pStyle w:val="Normal"/>
        <w:jc w:val="left"/>
        <w:rPr>
          <w:color w:val="000000" w:themeColor="text1" w:themeTint="FF" w:themeShade="FF"/>
          <w:sz w:val="28"/>
          <w:szCs w:val="28"/>
        </w:rPr>
      </w:pPr>
      <w:r w:rsidRPr="0B4D7E1A" w:rsidR="344E54C5">
        <w:rPr>
          <w:color w:val="000000" w:themeColor="text1" w:themeTint="FF" w:themeShade="FF"/>
          <w:sz w:val="28"/>
          <w:szCs w:val="28"/>
        </w:rPr>
        <w:t>Costo</w:t>
      </w:r>
      <w:r w:rsidRPr="0B4D7E1A" w:rsidR="344E54C5">
        <w:rPr>
          <w:color w:val="000000" w:themeColor="text1" w:themeTint="FF" w:themeShade="FF"/>
          <w:sz w:val="28"/>
          <w:szCs w:val="28"/>
        </w:rPr>
        <w:t xml:space="preserve"> </w:t>
      </w:r>
      <w:r w:rsidRPr="0B4D7E1A" w:rsidR="344E54C5">
        <w:rPr>
          <w:color w:val="000000" w:themeColor="text1" w:themeTint="FF" w:themeShade="FF"/>
          <w:sz w:val="28"/>
          <w:szCs w:val="28"/>
        </w:rPr>
        <w:t xml:space="preserve">total </w:t>
      </w:r>
      <w:r w:rsidRPr="0B4D7E1A" w:rsidR="63E2DDEF">
        <w:rPr>
          <w:color w:val="000000" w:themeColor="text1" w:themeTint="FF" w:themeShade="FF"/>
          <w:sz w:val="28"/>
          <w:szCs w:val="28"/>
        </w:rPr>
        <w:t xml:space="preserve">aproximado </w:t>
      </w:r>
      <w:r w:rsidRPr="0B4D7E1A" w:rsidR="344E54C5">
        <w:rPr>
          <w:color w:val="000000" w:themeColor="text1" w:themeTint="FF" w:themeShade="FF"/>
          <w:sz w:val="28"/>
          <w:szCs w:val="28"/>
        </w:rPr>
        <w:t>del proyecto:</w:t>
      </w:r>
    </w:p>
    <w:p w:rsidR="1F3C7F06" w:rsidP="653E18AD" w:rsidRDefault="1F3C7F06" w14:paraId="5B8C2C0E" w14:textId="3AA8EBCD">
      <w:pPr>
        <w:pStyle w:val="ListParagraph"/>
        <w:numPr>
          <w:ilvl w:val="0"/>
          <w:numId w:val="5"/>
        </w:numPr>
        <w:ind/>
        <w:jc w:val="left"/>
        <w:rPr>
          <w:color w:val="000000" w:themeColor="text1" w:themeTint="FF" w:themeShade="FF"/>
          <w:sz w:val="28"/>
          <w:szCs w:val="28"/>
        </w:rPr>
      </w:pPr>
      <w:r w:rsidRPr="653E18AD" w:rsidR="522D5A02">
        <w:rPr>
          <w:color w:val="000000" w:themeColor="text1" w:themeTint="FF" w:themeShade="FF"/>
          <w:sz w:val="28"/>
          <w:szCs w:val="28"/>
        </w:rPr>
        <w:t>50.</w:t>
      </w:r>
      <w:r w:rsidRPr="653E18AD" w:rsidR="67E67CF7">
        <w:rPr>
          <w:color w:val="000000" w:themeColor="text1" w:themeTint="FF" w:themeShade="FF"/>
          <w:sz w:val="28"/>
          <w:szCs w:val="28"/>
        </w:rPr>
        <w:t xml:space="preserve">000$(Sumando el valor </w:t>
      </w:r>
      <w:r w:rsidRPr="653E18AD" w:rsidR="67E67CF7">
        <w:rPr>
          <w:color w:val="000000" w:themeColor="text1" w:themeTint="FF" w:themeShade="FF"/>
          <w:sz w:val="28"/>
          <w:szCs w:val="28"/>
        </w:rPr>
        <w:t>mas</w:t>
      </w:r>
      <w:r w:rsidRPr="653E18AD" w:rsidR="67E67CF7">
        <w:rPr>
          <w:color w:val="000000" w:themeColor="text1" w:themeTint="FF" w:themeShade="FF"/>
          <w:sz w:val="28"/>
          <w:szCs w:val="28"/>
        </w:rPr>
        <w:t xml:space="preserve"> caro)</w:t>
      </w:r>
    </w:p>
    <w:p w:rsidR="1F3C7F06" w:rsidP="653E18AD" w:rsidRDefault="1F3C7F06" w14:paraId="056D9BA3" w14:textId="5184AA89">
      <w:pPr>
        <w:pStyle w:val="ListParagraph"/>
        <w:numPr>
          <w:ilvl w:val="0"/>
          <w:numId w:val="5"/>
        </w:numPr>
        <w:ind/>
        <w:jc w:val="left"/>
        <w:rPr>
          <w:color w:val="000000" w:themeColor="text1" w:themeTint="FF" w:themeShade="FF"/>
          <w:sz w:val="28"/>
          <w:szCs w:val="28"/>
        </w:rPr>
      </w:pPr>
      <w:r w:rsidRPr="653E18AD" w:rsidR="598DDAFB">
        <w:rPr>
          <w:color w:val="000000" w:themeColor="text1" w:themeTint="FF" w:themeShade="FF"/>
          <w:sz w:val="28"/>
          <w:szCs w:val="28"/>
        </w:rPr>
        <w:t>65.000$(Agregando componentes propios)</w:t>
      </w:r>
    </w:p>
    <w:p w:rsidR="1F3C7F06" w:rsidP="0B4D7E1A" w:rsidRDefault="1F3C7F06" w14:paraId="2780901F" w14:textId="075BF2E5">
      <w:pPr>
        <w:pStyle w:val="Normal"/>
        <w:ind w:left="0"/>
        <w:jc w:val="left"/>
        <w:rPr>
          <w:color w:val="000000" w:themeColor="text1" w:themeTint="FF" w:themeShade="FF"/>
          <w:sz w:val="28"/>
          <w:szCs w:val="28"/>
        </w:rPr>
      </w:pPr>
      <w:r w:rsidRPr="653E18AD" w:rsidR="1F3C7F06">
        <w:rPr>
          <w:color w:val="000000" w:themeColor="text1" w:themeTint="FF" w:themeShade="FF"/>
          <w:sz w:val="28"/>
          <w:szCs w:val="28"/>
        </w:rPr>
        <w:t xml:space="preserve">Todos estos productos fueron buscados en Mercado Libre para una mejor referencia, aun </w:t>
      </w:r>
      <w:r w:rsidRPr="653E18AD" w:rsidR="1F3C7F06">
        <w:rPr>
          <w:color w:val="000000" w:themeColor="text1" w:themeTint="FF" w:themeShade="FF"/>
          <w:sz w:val="28"/>
          <w:szCs w:val="28"/>
        </w:rPr>
        <w:t>asi</w:t>
      </w:r>
      <w:r w:rsidRPr="653E18AD" w:rsidR="1F3C7F06">
        <w:rPr>
          <w:color w:val="000000" w:themeColor="text1" w:themeTint="FF" w:themeShade="FF"/>
          <w:sz w:val="28"/>
          <w:szCs w:val="28"/>
        </w:rPr>
        <w:t xml:space="preserve"> se pueden encontrar </w:t>
      </w:r>
      <w:r w:rsidRPr="653E18AD" w:rsidR="1F3C7F06">
        <w:rPr>
          <w:color w:val="000000" w:themeColor="text1" w:themeTint="FF" w:themeShade="FF"/>
          <w:sz w:val="28"/>
          <w:szCs w:val="28"/>
        </w:rPr>
        <w:t xml:space="preserve">lugares que </w:t>
      </w:r>
      <w:r w:rsidRPr="653E18AD" w:rsidR="03682486">
        <w:rPr>
          <w:color w:val="000000" w:themeColor="text1" w:themeTint="FF" w:themeShade="FF"/>
          <w:sz w:val="28"/>
          <w:szCs w:val="28"/>
        </w:rPr>
        <w:t>reducirían</w:t>
      </w:r>
      <w:r w:rsidRPr="653E18AD" w:rsidR="1F3C7F06">
        <w:rPr>
          <w:color w:val="000000" w:themeColor="text1" w:themeTint="FF" w:themeShade="FF"/>
          <w:sz w:val="28"/>
          <w:szCs w:val="28"/>
        </w:rPr>
        <w:t xml:space="preserve"> el costo de muchos de estos productos, pudiendo </w:t>
      </w:r>
      <w:r w:rsidRPr="653E18AD" w:rsidR="2BCB5559">
        <w:rPr>
          <w:color w:val="000000" w:themeColor="text1" w:themeTint="FF" w:themeShade="FF"/>
          <w:sz w:val="28"/>
          <w:szCs w:val="28"/>
        </w:rPr>
        <w:t>así</w:t>
      </w:r>
      <w:r w:rsidRPr="653E18AD" w:rsidR="1F3C7F06">
        <w:rPr>
          <w:color w:val="000000" w:themeColor="text1" w:themeTint="FF" w:themeShade="FF"/>
          <w:sz w:val="28"/>
          <w:szCs w:val="28"/>
        </w:rPr>
        <w:t xml:space="preserve"> reducir</w:t>
      </w:r>
      <w:r w:rsidRPr="653E18AD" w:rsidR="6F400E27">
        <w:rPr>
          <w:color w:val="000000" w:themeColor="text1" w:themeTint="FF" w:themeShade="FF"/>
          <w:sz w:val="28"/>
          <w:szCs w:val="28"/>
        </w:rPr>
        <w:t xml:space="preserve"> el costo total del proyecto.</w:t>
      </w:r>
    </w:p>
    <w:p w:rsidR="2BB1BDD3" w:rsidP="7E79BC58" w:rsidRDefault="2BB1BDD3" w14:paraId="764BDCF6" w14:textId="1671B330">
      <w:pPr>
        <w:pStyle w:val="Normal"/>
        <w:jc w:val="left"/>
        <w:rPr>
          <w:color w:val="000000" w:themeColor="text1" w:themeTint="FF" w:themeShade="FF"/>
          <w:sz w:val="52"/>
          <w:szCs w:val="52"/>
        </w:rPr>
      </w:pPr>
      <w:r w:rsidRPr="7E79BC58" w:rsidR="2BB1BDD3">
        <w:rPr>
          <w:color w:val="000000" w:themeColor="text1" w:themeTint="FF" w:themeShade="FF"/>
          <w:sz w:val="48"/>
          <w:szCs w:val="48"/>
        </w:rPr>
        <w:t>Referencias:</w:t>
      </w:r>
    </w:p>
    <w:p w:rsidR="57CEB6A3" w:rsidP="7E79BC58" w:rsidRDefault="57CEB6A3" w14:paraId="21DF8FAD" w14:textId="75802576">
      <w:pPr>
        <w:pStyle w:val="ListParagraph"/>
        <w:numPr>
          <w:ilvl w:val="0"/>
          <w:numId w:val="4"/>
        </w:numPr>
        <w:jc w:val="left"/>
        <w:rPr>
          <w:color w:val="000000" w:themeColor="text1" w:themeTint="FF" w:themeShade="FF"/>
          <w:sz w:val="24"/>
          <w:szCs w:val="24"/>
        </w:rPr>
      </w:pPr>
      <w:hyperlink r:id="Ree56bf92351344db">
        <w:r w:rsidRPr="7E79BC58" w:rsidR="57CEB6A3">
          <w:rPr>
            <w:rStyle w:val="Hyperlink"/>
          </w:rPr>
          <w:t>https://www.google.com/url?q=https://www.todomicro.com.ar/arduino/176-acelerometro-y-giroscopio-mpu-6050.html&amp;opi=95576897&amp;sa=U&amp;ved=0ahUKEwizqZaIl_KEAxUkppUCHbnWD-oQgOUECBY&amp;usg=AOvVaw2UHj_7SBNnNP0Y-v6rfv4h</w:t>
        </w:r>
      </w:hyperlink>
    </w:p>
    <w:p w:rsidR="211E4FC5" w:rsidP="7E79BC58" w:rsidRDefault="211E4FC5" w14:paraId="39717086" w14:textId="4DC21C1F">
      <w:pPr>
        <w:pStyle w:val="ListParagraph"/>
        <w:numPr>
          <w:ilvl w:val="0"/>
          <w:numId w:val="4"/>
        </w:numPr>
        <w:jc w:val="left"/>
        <w:rPr>
          <w:color w:val="000000" w:themeColor="text1" w:themeTint="FF" w:themeShade="FF"/>
          <w:sz w:val="24"/>
          <w:szCs w:val="24"/>
        </w:rPr>
      </w:pPr>
      <w:hyperlink w:anchor="position=5&amp;search_layout=grid&amp;type=item&amp;tracking_id=a630b637-1773-40a3-955b-3035c1b4e31a" r:id="Re692f04333b143f2">
        <w:r w:rsidRPr="7E79BC58" w:rsidR="211E4FC5">
          <w:rPr>
            <w:rStyle w:val="Hyperlink"/>
          </w:rPr>
          <w:t>https://articulo.mercadolibre.com.ar/MLA-1406668761-sensor-modulo-acelerometro-giroscopio-6-ejes-mpu6050-arduino-_JM#position=5&amp;search_layout=grid&amp;type=item&amp;tracking_id=a630b637-1773-40a3-955b-3035c1b4e31a</w:t>
        </w:r>
      </w:hyperlink>
    </w:p>
    <w:p w:rsidR="1307F746" w:rsidP="7E79BC58" w:rsidRDefault="1307F746" w14:paraId="12F81310" w14:textId="20D002B7">
      <w:pPr>
        <w:pStyle w:val="ListParagraph"/>
        <w:numPr>
          <w:ilvl w:val="0"/>
          <w:numId w:val="4"/>
        </w:numPr>
        <w:jc w:val="left"/>
        <w:rPr>
          <w:color w:val="000000" w:themeColor="text1" w:themeTint="FF" w:themeShade="FF"/>
          <w:sz w:val="24"/>
          <w:szCs w:val="24"/>
        </w:rPr>
      </w:pPr>
      <w:hyperlink w:anchor="wid=MLA1414289935&amp;sid=search&amp;searchVariation=MLA34289250&amp;position=1&amp;search_layout=grid&amp;type=product&amp;tracking_id=0d192ff6-da36-4732-8296-5da4a5d337ea" r:id="R421b373d4b174b2b">
        <w:r w:rsidRPr="7E79BC58" w:rsidR="1307F746">
          <w:rPr>
            <w:rStyle w:val="Hyperlink"/>
          </w:rPr>
          <w:t>https://www.mercadolibre.com.ar/placa-desarrollo-raspberry-pi-pico-w-rp2040-con-wifi/p/MLA34289250?pdp_filters=category:MLA372999#wid=MLA1414289935&amp;sid=search&amp;searchVariation=MLA34289250&amp;position=1&amp;search_layout=grid&amp;type=product&amp;tracking_id=0d192ff6-da36-4732-8296-5da4a5d337ea</w:t>
        </w:r>
      </w:hyperlink>
    </w:p>
    <w:p w:rsidR="0B42356F" w:rsidP="7E79BC58" w:rsidRDefault="0B42356F" w14:paraId="756912D6" w14:textId="66F3DC2F">
      <w:pPr>
        <w:pStyle w:val="ListParagraph"/>
        <w:numPr>
          <w:ilvl w:val="0"/>
          <w:numId w:val="4"/>
        </w:numPr>
        <w:jc w:val="left"/>
        <w:rPr>
          <w:color w:val="000000" w:themeColor="text1" w:themeTint="FF" w:themeShade="FF"/>
          <w:sz w:val="24"/>
          <w:szCs w:val="24"/>
        </w:rPr>
      </w:pPr>
      <w:hyperlink w:anchor="wid=MLA1551744942&amp;sid=search&amp;searchVariation=MLA27915857&amp;position=2&amp;search_layout=grid&amp;type=product&amp;tracking_id=859df7ff-35f0-46ed-8d5a-83d9a0416ab5" r:id="R7e21c1a40b8f4108">
        <w:r w:rsidRPr="0B4D7E1A" w:rsidR="2E324A77">
          <w:rPr>
            <w:rStyle w:val="Hyperlink"/>
          </w:rPr>
          <w:t>https://www.mercadolibre.com.ar/placa-experimental-protoboard-830-puntos-arduino-electronica/p/MLA27915857?pdp_filters=category:MLA11830#wid=MLA1551744942&amp;sid=search&amp;searchVariation=MLA27915857&amp;position=2&amp;search_layout=grid&amp;type=product&amp;tracking_id=859df7ff-35f0-46ed-8d5a-83d9a0416ab5</w:t>
        </w:r>
      </w:hyperlink>
    </w:p>
    <w:p w:rsidR="0B42356F" w:rsidP="7E79BC58" w:rsidRDefault="0B42356F" w14:paraId="617DB941" w14:textId="04463F8F">
      <w:pPr>
        <w:pStyle w:val="ListParagraph"/>
        <w:numPr>
          <w:ilvl w:val="0"/>
          <w:numId w:val="4"/>
        </w:numPr>
        <w:jc w:val="left"/>
        <w:rPr>
          <w:color w:val="000000" w:themeColor="text1" w:themeTint="FF" w:themeShade="FF"/>
          <w:sz w:val="24"/>
          <w:szCs w:val="24"/>
        </w:rPr>
      </w:pPr>
      <w:hyperlink w:anchor="position=3&amp;search_layout=stack&amp;type=item&amp;tracking_id=9057e73f-384e-48f8-9922-f064fba0d95f" r:id="R9a2c72aaaaaa433a">
        <w:r w:rsidRPr="0B4D7E1A" w:rsidR="0B42356F">
          <w:rPr>
            <w:rStyle w:val="Hyperlink"/>
          </w:rPr>
          <w:t>https://articulo.mercadolibre.com.ar/MLA-927644290-modulo-relay-rele-2-canales-optoacoplado-12v-arduino-hobb-_JM#position=3&amp;search_layout=stack&amp;type=item&amp;tracking_id=9057e73f-384e-48f8-9922-f064fba0d95f</w:t>
        </w:r>
      </w:hyperlink>
    </w:p>
    <w:p w:rsidR="3F1F9E7A" w:rsidP="7E79BC58" w:rsidRDefault="3F1F9E7A" w14:paraId="7EC68FE8" w14:textId="50EDBA75">
      <w:pPr>
        <w:pStyle w:val="ListParagraph"/>
        <w:numPr>
          <w:ilvl w:val="0"/>
          <w:numId w:val="4"/>
        </w:numPr>
        <w:jc w:val="left"/>
        <w:rPr>
          <w:color w:val="000000" w:themeColor="text1" w:themeTint="FF" w:themeShade="FF"/>
          <w:sz w:val="24"/>
          <w:szCs w:val="24"/>
        </w:rPr>
      </w:pPr>
      <w:hyperlink w:anchor="position=6&amp;search_layout=grid&amp;type=item&amp;tracking_id=20cf6dc0-1865-477c-8a2b-3fd38c1d6710" r:id="Rcc0f47101f194a9d">
        <w:r w:rsidRPr="0B4D7E1A" w:rsidR="3F1F9E7A">
          <w:rPr>
            <w:rStyle w:val="Hyperlink"/>
          </w:rPr>
          <w:t>https://articulo.mercadolibre.com.ar/MLA-1103567839-placa-uno-r3-compatible-arduino-con-cable-usb-zocalo-emakers-_JM#position=6&amp;search_layout=grid&amp;type=item&amp;tracking_id=20cf6dc0-1865-477c-8a2b-3fd38c1d6710</w:t>
        </w:r>
      </w:hyperlink>
    </w:p>
    <w:p w:rsidR="36FCF22D" w:rsidP="7E79BC58" w:rsidRDefault="36FCF22D" w14:paraId="00100334" w14:textId="003B0D9C">
      <w:pPr>
        <w:pStyle w:val="ListParagraph"/>
        <w:numPr>
          <w:ilvl w:val="0"/>
          <w:numId w:val="4"/>
        </w:numPr>
        <w:jc w:val="left"/>
        <w:rPr>
          <w:color w:val="000000" w:themeColor="text1" w:themeTint="FF" w:themeShade="FF"/>
          <w:sz w:val="24"/>
          <w:szCs w:val="24"/>
        </w:rPr>
      </w:pPr>
      <w:hyperlink w:anchor="position=1&amp;search_layout=stack&amp;type=item&amp;tracking_id=31fb140b-bdcf-461a-bea2-0461aada1989" r:id="Rc1d4ff1d0bff412d">
        <w:r w:rsidRPr="0B4D7E1A" w:rsidR="36FCF22D">
          <w:rPr>
            <w:rStyle w:val="Hyperlink"/>
          </w:rPr>
          <w:t>https://articulo.mercadolibre.com.ar/MLA-818043421-micro-motor-dc-n20-6v-150rpm-caja-reductara-de-6-y-9-volts-_JM#position=1&amp;search_layout=stack&amp;type=item&amp;tracking_id=31fb140b-bdcf-461a-bea2-0461aada1989</w:t>
        </w:r>
      </w:hyperlink>
    </w:p>
    <w:p w:rsidR="6A82C364" w:rsidP="7E79BC58" w:rsidRDefault="6A82C364" w14:paraId="31B58326" w14:textId="06A088F7">
      <w:pPr>
        <w:pStyle w:val="ListParagraph"/>
        <w:numPr>
          <w:ilvl w:val="0"/>
          <w:numId w:val="4"/>
        </w:numPr>
        <w:jc w:val="left"/>
        <w:rPr>
          <w:color w:val="000000" w:themeColor="text1" w:themeTint="FF" w:themeShade="FF"/>
          <w:sz w:val="24"/>
          <w:szCs w:val="24"/>
        </w:rPr>
      </w:pPr>
      <w:hyperlink r:id="Rc384ca1c814542a1">
        <w:r w:rsidRPr="0B4D7E1A" w:rsidR="6A82C364">
          <w:rPr>
            <w:rStyle w:val="Hyperlink"/>
          </w:rPr>
          <w:t>https://www.googleadservices.com/pagead/aclk?sa=L&amp;ai=DChcSEwi_yqH544CFAxWQVUgAHdOiBd8YABANGgJjZQ&amp;ase=2&amp;gclid=CjwKCAjw7-SvBhB6EiwAwYdCAR0tKaI6scdtUpNfTf81nA5_CvQSNzAN2NvTJyb-kysuEXZn29C6vRoCht4QAvD_BwE&amp;ohost=www.google.com&amp;cid=CAESVeD2bzfgzOYkaSI57boHFtI_rr7B8csDZEY7A8ipG8W2sIAV2kD2jbRapYaKYInTks_-zisbgsMpLvqNHMawyjvr-_xpHzKm1FeX1y8cXjKnzi8pbjA&amp;sig=AOD64_3lC8OKv6kPvU7fCqcUl0TaCpsvQA&amp;ctype=5&amp;q=&amp;nis=4&amp;ved=2ahUKEwjojJv544CFAxVJqZUCHdj3DfAQ9aACKAB6BAgGEA4&amp;adurl=</w:t>
        </w:r>
      </w:hyperlink>
    </w:p>
    <w:p w:rsidR="0CFC2852" w:rsidP="7E79BC58" w:rsidRDefault="0CFC2852" w14:paraId="2B3C9E10" w14:textId="3F6F948E">
      <w:pPr>
        <w:pStyle w:val="ListParagraph"/>
        <w:numPr>
          <w:ilvl w:val="0"/>
          <w:numId w:val="4"/>
        </w:numPr>
        <w:jc w:val="left"/>
        <w:rPr>
          <w:color w:val="000000" w:themeColor="text1" w:themeTint="FF" w:themeShade="FF"/>
          <w:sz w:val="24"/>
          <w:szCs w:val="24"/>
        </w:rPr>
      </w:pPr>
      <w:r w:rsidRPr="0B4D7E1A" w:rsidR="0CFC2852">
        <w:rPr>
          <w:color w:val="000000" w:themeColor="text1" w:themeTint="FF" w:themeShade="FF"/>
          <w:sz w:val="24"/>
          <w:szCs w:val="24"/>
        </w:rPr>
        <w:t xml:space="preserve"> </w:t>
      </w:r>
      <w:hyperlink r:id="Raf0f8a6fec1d4be9">
        <w:r w:rsidRPr="0B4D7E1A" w:rsidR="228F72AF">
          <w:rPr>
            <w:rStyle w:val="Hyperlink"/>
          </w:rPr>
          <w:t>https://click1.mercadolibre.com.ar/mclics/clicks/external/MLA/count?a=UDXSVn%2FZkwXyR3hEv8h4uI6eb0hvr4wp6JGYo6mJPxU7duOto0YVYI4Fg3RKyLkVDaaylWY%2BvATzvDrpOp7wqgN4kYRY31r%2BW%2FS7Z2NAj0HuG8OcQPAf%2FMeH4H4cZHT%2BuxcbSW4zIhrUNAKnl4DaUwOlQjmrRHqkb8bNs8cIUJacIlyXRc38ylIsxCJWRaH5KeAT03BN9Yu%2FvjaOsqHGm0RoFspaz9ADJKc4B7wlQGKspVq3L8QSU1OHzzyWY8aZsU%2B2zsvP0DvvS0gGhGe6HluF0ZkFMG%2FvO0p6dZYz%2FRhwXZ57V%2FcLRq0bBc33cUAXwPLK7aKSYW6m76y9wpvvEoDlw9d5g9D4oGrJIrRerI4HBQdkyM%2BNzecPLJgar3CZ3gkDsmvUPKQgwjZ7pb4Q4CbjbYt1A%2FjfG3Qut5faEnsb4IcwccvO72Jzm3i5z49dZ0ubg4K1yc4c0qiglw2MiG7AKe3KSvtoti3jZdxN8rovZBPOP9dibCsBvVKqXFkZlBQuNQ9oNSVtpUmkqUbUIbUNk%2BzurhJYMwMG6tJyo7SI6KWdBAbKGAvdbZx3jHS6A7vVoPGe3uOzypS5xHZnAfSIjzyhOmNZDQGFmx0I0pv1Ltz70tXO1XDGYDsteqJd0UaJERzCuJa7KUYy0upD8Xh5YjLswevH61we1c607g4rwHa6xl3kXkwxDBe%2FHJD4d91YR44vkS%2F1Qt0%3D&amp;e=mclics%2Fgtins%2B17001%2Cmclics%2Fadvertising-results-augmenter-on%2B15098%2Cmclics%2Fvariant-candidates%2B31710%2Cmclics%2Fsearch-list-ad-algorithm%2BDEFAULT%2Cmclics%2Fmax-bid-capped%2B36383%2Cmclics%2Fmax-bid-item-factor%2B23927%2Cmclics%2Fpads-score-mla%2B17263%2Cmclics%2Flax-top-domain%2B23443&amp;rb=x</w:t>
        </w:r>
      </w:hyperlink>
    </w:p>
    <w:p w:rsidR="0B4D7E1A" w:rsidP="0B4D7E1A" w:rsidRDefault="0B4D7E1A" w14:paraId="3F696C13" w14:textId="3D401340">
      <w:pPr>
        <w:pStyle w:val="ListParagraph"/>
        <w:numPr>
          <w:ilvl w:val="0"/>
          <w:numId w:val="4"/>
        </w:numPr>
        <w:jc w:val="left"/>
        <w:rPr>
          <w:color w:val="000000" w:themeColor="text1" w:themeTint="FF" w:themeShade="FF"/>
          <w:sz w:val="24"/>
          <w:szCs w:val="24"/>
        </w:rPr>
      </w:pPr>
    </w:p>
    <w:p w:rsidR="7E79BC58" w:rsidP="7E79BC58" w:rsidRDefault="7E79BC58" w14:paraId="4CDFBD2C" w14:textId="7DAF72CF">
      <w:pPr>
        <w:pStyle w:val="Normal"/>
        <w:jc w:val="left"/>
        <w:rPr>
          <w:color w:val="000000" w:themeColor="text1" w:themeTint="FF" w:themeShade="FF"/>
          <w:sz w:val="52"/>
          <w:szCs w:val="52"/>
        </w:rPr>
      </w:pPr>
    </w:p>
    <w:p w:rsidR="72F6F8A0" w:rsidP="0B4D7E1A" w:rsidRDefault="72F6F8A0" w14:paraId="3EFFC647" w14:textId="50B32F5B">
      <w:pPr>
        <w:pStyle w:val="Normal"/>
        <w:jc w:val="left"/>
        <w:rPr>
          <w:color w:val="000000" w:themeColor="text1" w:themeTint="FF" w:themeShade="FF"/>
          <w:sz w:val="48"/>
          <w:szCs w:val="48"/>
          <w:u w:val="none"/>
        </w:rPr>
      </w:pPr>
      <w:r w:rsidRPr="0B4D7E1A" w:rsidR="72F6F8A0">
        <w:rPr>
          <w:color w:val="000000" w:themeColor="text1" w:themeTint="FF" w:themeShade="FF"/>
          <w:sz w:val="48"/>
          <w:szCs w:val="48"/>
          <w:u w:val="none"/>
        </w:rPr>
        <w:t>Analisis</w:t>
      </w:r>
      <w:r w:rsidRPr="0B4D7E1A" w:rsidR="72F6F8A0">
        <w:rPr>
          <w:color w:val="000000" w:themeColor="text1" w:themeTint="FF" w:themeShade="FF"/>
          <w:sz w:val="48"/>
          <w:szCs w:val="48"/>
          <w:u w:val="none"/>
        </w:rPr>
        <w:t xml:space="preserve"> de costo/beneficio:</w:t>
      </w:r>
    </w:p>
    <w:p w:rsidR="39323D76" w:rsidP="0B4D7E1A" w:rsidRDefault="39323D76" w14:paraId="47C142F4" w14:textId="3B7FA54C">
      <w:pPr>
        <w:pStyle w:val="Normal"/>
        <w:jc w:val="left"/>
        <w:rPr>
          <w:color w:val="000000" w:themeColor="text1" w:themeTint="FF" w:themeShade="FF"/>
          <w:sz w:val="28"/>
          <w:szCs w:val="28"/>
          <w:u w:val="none"/>
        </w:rPr>
      </w:pPr>
      <w:r w:rsidRPr="653E18AD" w:rsidR="39323D76">
        <w:rPr>
          <w:color w:val="000000" w:themeColor="text1" w:themeTint="FF" w:themeShade="FF"/>
          <w:sz w:val="28"/>
          <w:szCs w:val="28"/>
          <w:u w:val="none"/>
        </w:rPr>
        <w:t xml:space="preserve">Este </w:t>
      </w:r>
      <w:r w:rsidRPr="653E18AD" w:rsidR="39323D76">
        <w:rPr>
          <w:color w:val="000000" w:themeColor="text1" w:themeTint="FF" w:themeShade="FF"/>
          <w:sz w:val="28"/>
          <w:szCs w:val="28"/>
          <w:u w:val="none"/>
        </w:rPr>
        <w:t xml:space="preserve">proyecto </w:t>
      </w:r>
      <w:r w:rsidRPr="653E18AD" w:rsidR="5F403BBC">
        <w:rPr>
          <w:color w:val="000000" w:themeColor="text1" w:themeTint="FF" w:themeShade="FF"/>
          <w:sz w:val="28"/>
          <w:szCs w:val="28"/>
          <w:u w:val="none"/>
        </w:rPr>
        <w:t>esta derivado</w:t>
      </w:r>
      <w:r w:rsidRPr="653E18AD" w:rsidR="39323D76">
        <w:rPr>
          <w:color w:val="000000" w:themeColor="text1" w:themeTint="FF" w:themeShade="FF"/>
          <w:sz w:val="28"/>
          <w:szCs w:val="28"/>
          <w:u w:val="none"/>
        </w:rPr>
        <w:t xml:space="preserve"> a gente mayor</w:t>
      </w:r>
      <w:r w:rsidRPr="653E18AD" w:rsidR="6628C583">
        <w:rPr>
          <w:color w:val="000000" w:themeColor="text1" w:themeTint="FF" w:themeShade="FF"/>
          <w:sz w:val="28"/>
          <w:szCs w:val="28"/>
          <w:u w:val="none"/>
        </w:rPr>
        <w:t xml:space="preserve"> de 40 años, que es la edad en adelante en las que los huesos se empiezan a volver </w:t>
      </w:r>
      <w:r w:rsidRPr="653E18AD" w:rsidR="0F5011B5">
        <w:rPr>
          <w:color w:val="000000" w:themeColor="text1" w:themeTint="FF" w:themeShade="FF"/>
          <w:sz w:val="28"/>
          <w:szCs w:val="28"/>
          <w:u w:val="none"/>
        </w:rPr>
        <w:t>más</w:t>
      </w:r>
      <w:r w:rsidRPr="653E18AD" w:rsidR="6628C583">
        <w:rPr>
          <w:color w:val="000000" w:themeColor="text1" w:themeTint="FF" w:themeShade="FF"/>
          <w:sz w:val="28"/>
          <w:szCs w:val="28"/>
          <w:u w:val="none"/>
        </w:rPr>
        <w:t xml:space="preserve"> </w:t>
      </w:r>
      <w:r w:rsidRPr="653E18AD" w:rsidR="26A5FA28">
        <w:rPr>
          <w:color w:val="000000" w:themeColor="text1" w:themeTint="FF" w:themeShade="FF"/>
          <w:sz w:val="28"/>
          <w:szCs w:val="28"/>
          <w:u w:val="none"/>
        </w:rPr>
        <w:t>débiles</w:t>
      </w:r>
      <w:r w:rsidRPr="653E18AD" w:rsidR="6628C583">
        <w:rPr>
          <w:color w:val="000000" w:themeColor="text1" w:themeTint="FF" w:themeShade="FF"/>
          <w:sz w:val="28"/>
          <w:szCs w:val="28"/>
          <w:u w:val="none"/>
        </w:rPr>
        <w:t xml:space="preserve"> sien</w:t>
      </w:r>
      <w:r w:rsidRPr="653E18AD" w:rsidR="29BD142B">
        <w:rPr>
          <w:color w:val="000000" w:themeColor="text1" w:themeTint="FF" w:themeShade="FF"/>
          <w:sz w:val="28"/>
          <w:szCs w:val="28"/>
          <w:u w:val="none"/>
        </w:rPr>
        <w:t>do</w:t>
      </w:r>
      <w:r w:rsidRPr="653E18AD" w:rsidR="6628C583">
        <w:rPr>
          <w:color w:val="000000" w:themeColor="text1" w:themeTint="FF" w:themeShade="FF"/>
          <w:sz w:val="28"/>
          <w:szCs w:val="28"/>
          <w:u w:val="none"/>
        </w:rPr>
        <w:t xml:space="preserve"> propenso a </w:t>
      </w:r>
      <w:r w:rsidRPr="653E18AD" w:rsidR="1C04E69D">
        <w:rPr>
          <w:color w:val="000000" w:themeColor="text1" w:themeTint="FF" w:themeShade="FF"/>
          <w:sz w:val="28"/>
          <w:szCs w:val="28"/>
          <w:u w:val="none"/>
        </w:rPr>
        <w:t>más</w:t>
      </w:r>
      <w:r w:rsidRPr="653E18AD" w:rsidR="6628C583">
        <w:rPr>
          <w:color w:val="000000" w:themeColor="text1" w:themeTint="FF" w:themeShade="FF"/>
          <w:sz w:val="28"/>
          <w:szCs w:val="28"/>
          <w:u w:val="none"/>
        </w:rPr>
        <w:t xml:space="preserve"> riesgos. </w:t>
      </w:r>
      <w:r w:rsidRPr="653E18AD" w:rsidR="1169A4EA">
        <w:rPr>
          <w:color w:val="000000" w:themeColor="text1" w:themeTint="FF" w:themeShade="FF"/>
          <w:sz w:val="28"/>
          <w:szCs w:val="28"/>
          <w:u w:val="none"/>
        </w:rPr>
        <w:t>Puede ser usado por quien lo crea adecuado si lo necesita, gracias a eso puede ser usado</w:t>
      </w:r>
      <w:r w:rsidRPr="653E18AD" w:rsidR="38C21C9F">
        <w:rPr>
          <w:color w:val="000000" w:themeColor="text1" w:themeTint="FF" w:themeShade="FF"/>
          <w:sz w:val="28"/>
          <w:szCs w:val="28"/>
          <w:u w:val="none"/>
        </w:rPr>
        <w:t xml:space="preserve"> por una gran variedad de personas para poder protegerse de una forma </w:t>
      </w:r>
      <w:r w:rsidRPr="653E18AD" w:rsidR="38C21C9F">
        <w:rPr>
          <w:color w:val="000000" w:themeColor="text1" w:themeTint="FF" w:themeShade="FF"/>
          <w:sz w:val="28"/>
          <w:szCs w:val="28"/>
          <w:u w:val="none"/>
        </w:rPr>
        <w:t>mas</w:t>
      </w:r>
      <w:r w:rsidRPr="653E18AD" w:rsidR="38C21C9F">
        <w:rPr>
          <w:color w:val="000000" w:themeColor="text1" w:themeTint="FF" w:themeShade="FF"/>
          <w:sz w:val="28"/>
          <w:szCs w:val="28"/>
          <w:u w:val="none"/>
        </w:rPr>
        <w:t xml:space="preserve"> segura para evitar riesgos</w:t>
      </w:r>
      <w:r w:rsidRPr="653E18AD" w:rsidR="3C9165D6">
        <w:rPr>
          <w:color w:val="000000" w:themeColor="text1" w:themeTint="FF" w:themeShade="FF"/>
          <w:sz w:val="28"/>
          <w:szCs w:val="28"/>
          <w:u w:val="none"/>
        </w:rPr>
        <w:t xml:space="preserve">, como personas en </w:t>
      </w:r>
      <w:r w:rsidRPr="653E18AD" w:rsidR="3C9165D6">
        <w:rPr>
          <w:color w:val="000000" w:themeColor="text1" w:themeTint="FF" w:themeShade="FF"/>
          <w:sz w:val="28"/>
          <w:szCs w:val="28"/>
          <w:u w:val="none"/>
        </w:rPr>
        <w:t>rehabilitacion</w:t>
      </w:r>
      <w:r w:rsidRPr="653E18AD" w:rsidR="3C9165D6">
        <w:rPr>
          <w:color w:val="000000" w:themeColor="text1" w:themeTint="FF" w:themeShade="FF"/>
          <w:sz w:val="28"/>
          <w:szCs w:val="28"/>
          <w:u w:val="none"/>
        </w:rPr>
        <w:t xml:space="preserve">, personas con huesos </w:t>
      </w:r>
      <w:r w:rsidRPr="653E18AD" w:rsidR="3C9165D6">
        <w:rPr>
          <w:color w:val="000000" w:themeColor="text1" w:themeTint="FF" w:themeShade="FF"/>
          <w:sz w:val="28"/>
          <w:szCs w:val="28"/>
          <w:u w:val="none"/>
        </w:rPr>
        <w:t>debiles</w:t>
      </w:r>
      <w:r w:rsidRPr="653E18AD" w:rsidR="66DA4E28">
        <w:rPr>
          <w:color w:val="000000" w:themeColor="text1" w:themeTint="FF" w:themeShade="FF"/>
          <w:sz w:val="28"/>
          <w:szCs w:val="28"/>
          <w:u w:val="none"/>
        </w:rPr>
        <w:t xml:space="preserve"> y </w:t>
      </w:r>
      <w:r w:rsidRPr="653E18AD" w:rsidR="66DA4E28">
        <w:rPr>
          <w:color w:val="000000" w:themeColor="text1" w:themeTint="FF" w:themeShade="FF"/>
          <w:sz w:val="28"/>
          <w:szCs w:val="28"/>
          <w:u w:val="none"/>
        </w:rPr>
        <w:t>demas</w:t>
      </w:r>
      <w:r w:rsidRPr="653E18AD" w:rsidR="66DA4E28">
        <w:rPr>
          <w:color w:val="000000" w:themeColor="text1" w:themeTint="FF" w:themeShade="FF"/>
          <w:sz w:val="28"/>
          <w:szCs w:val="28"/>
          <w:u w:val="none"/>
        </w:rPr>
        <w:t xml:space="preserve">. Si bien </w:t>
      </w:r>
      <w:r w:rsidRPr="653E18AD" w:rsidR="66DA4E28">
        <w:rPr>
          <w:color w:val="000000" w:themeColor="text1" w:themeTint="FF" w:themeShade="FF"/>
          <w:sz w:val="28"/>
          <w:szCs w:val="28"/>
          <w:u w:val="none"/>
        </w:rPr>
        <w:t>tiene que tener</w:t>
      </w:r>
      <w:r w:rsidRPr="653E18AD" w:rsidR="66DA4E28">
        <w:rPr>
          <w:color w:val="000000" w:themeColor="text1" w:themeTint="FF" w:themeShade="FF"/>
          <w:sz w:val="28"/>
          <w:szCs w:val="28"/>
          <w:u w:val="none"/>
        </w:rPr>
        <w:t xml:space="preserve"> un cierto campo de uso, no </w:t>
      </w:r>
      <w:r w:rsidRPr="653E18AD" w:rsidR="66DA4E28">
        <w:rPr>
          <w:color w:val="000000" w:themeColor="text1" w:themeTint="FF" w:themeShade="FF"/>
          <w:sz w:val="28"/>
          <w:szCs w:val="28"/>
          <w:u w:val="none"/>
        </w:rPr>
        <w:t>tendria</w:t>
      </w:r>
      <w:r w:rsidRPr="653E18AD" w:rsidR="66DA4E28">
        <w:rPr>
          <w:color w:val="000000" w:themeColor="text1" w:themeTint="FF" w:themeShade="FF"/>
          <w:sz w:val="28"/>
          <w:szCs w:val="28"/>
          <w:u w:val="none"/>
        </w:rPr>
        <w:t xml:space="preserve"> </w:t>
      </w:r>
      <w:r w:rsidRPr="653E18AD" w:rsidR="66DA4E28">
        <w:rPr>
          <w:color w:val="000000" w:themeColor="text1" w:themeTint="FF" w:themeShade="FF"/>
          <w:sz w:val="28"/>
          <w:szCs w:val="28"/>
          <w:u w:val="none"/>
        </w:rPr>
        <w:t>restriccion</w:t>
      </w:r>
      <w:r w:rsidRPr="653E18AD" w:rsidR="66DA4E28">
        <w:rPr>
          <w:color w:val="000000" w:themeColor="text1" w:themeTint="FF" w:themeShade="FF"/>
          <w:sz w:val="28"/>
          <w:szCs w:val="28"/>
          <w:u w:val="none"/>
        </w:rPr>
        <w:t xml:space="preserve"> en cuestion de quien desee utilizarlo.</w:t>
      </w:r>
    </w:p>
    <w:p w:rsidR="7E79BC58" w:rsidP="0B4D7E1A" w:rsidRDefault="7E79BC58" w14:paraId="2D7F686B" w14:textId="6816E47C">
      <w:pPr>
        <w:pStyle w:val="Normal"/>
        <w:jc w:val="left"/>
        <w:rPr>
          <w:color w:val="000000" w:themeColor="text1" w:themeTint="FF" w:themeShade="FF"/>
          <w:sz w:val="48"/>
          <w:szCs w:val="48"/>
          <w:u w:val="none"/>
        </w:rPr>
      </w:pPr>
      <w:r w:rsidRPr="0B4D7E1A" w:rsidR="72F6F8A0">
        <w:rPr>
          <w:color w:val="000000" w:themeColor="text1" w:themeTint="FF" w:themeShade="FF"/>
          <w:sz w:val="48"/>
          <w:szCs w:val="48"/>
          <w:u w:val="none"/>
        </w:rPr>
        <w:t>Diagrama de bloques del prototipo:</w:t>
      </w:r>
    </w:p>
    <w:p w:rsidR="7E79BC58" w:rsidP="7E79BC58" w:rsidRDefault="7E79BC58" w14:paraId="61E86337" w14:textId="6F5E33CA">
      <w:pPr>
        <w:pStyle w:val="Normal"/>
        <w:jc w:val="left"/>
        <w:rPr/>
      </w:pPr>
      <w:r w:rsidR="2C551CFA">
        <w:drawing>
          <wp:inline wp14:editId="08C57CB0" wp14:anchorId="65D606F2">
            <wp:extent cx="6312872" cy="3048958"/>
            <wp:effectExtent l="114300" t="114300" r="88265" b="132715"/>
            <wp:docPr id="414803" name="" title=""/>
            <wp:cNvGraphicFramePr>
              <a:graphicFrameLocks noChangeAspect="1"/>
            </wp:cNvGraphicFramePr>
            <a:graphic>
              <a:graphicData uri="http://schemas.openxmlformats.org/drawingml/2006/picture">
                <pic:pic>
                  <pic:nvPicPr>
                    <pic:cNvPr id="0" name=""/>
                    <pic:cNvPicPr/>
                  </pic:nvPicPr>
                  <pic:blipFill>
                    <a:blip r:embed="R8a4b7524aa5a468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312872" cy="3048958"/>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72F6F8A0" w:rsidP="0B4D7E1A" w:rsidRDefault="72F6F8A0" w14:paraId="69D15EF8" w14:textId="7CAB53A3">
      <w:pPr>
        <w:pStyle w:val="Normal"/>
        <w:jc w:val="left"/>
        <w:rPr>
          <w:color w:val="000000" w:themeColor="text1" w:themeTint="FF" w:themeShade="FF"/>
          <w:sz w:val="48"/>
          <w:szCs w:val="48"/>
          <w:u w:val="none"/>
        </w:rPr>
      </w:pPr>
      <w:r w:rsidRPr="0B4D7E1A" w:rsidR="72F6F8A0">
        <w:rPr>
          <w:color w:val="000000" w:themeColor="text1" w:themeTint="FF" w:themeShade="FF"/>
          <w:sz w:val="48"/>
          <w:szCs w:val="48"/>
          <w:u w:val="none"/>
        </w:rPr>
        <w:t>Diagrama de tiempo de desarrollo:</w:t>
      </w:r>
    </w:p>
    <w:p w:rsidR="7E79BC58" w:rsidP="7E79BC58" w:rsidRDefault="7E79BC58" w14:paraId="269122DF" w14:textId="36A105AD">
      <w:pPr>
        <w:pStyle w:val="Normal"/>
        <w:jc w:val="left"/>
        <w:rPr/>
      </w:pPr>
      <w:r w:rsidR="750DCBFA">
        <w:drawing>
          <wp:inline wp14:editId="108E1171" wp14:anchorId="7CF385C7">
            <wp:extent cx="6572250" cy="4276725"/>
            <wp:effectExtent l="0" t="0" r="0" b="0"/>
            <wp:docPr id="621386452" name="" title=""/>
            <wp:cNvGraphicFramePr>
              <a:graphicFrameLocks noChangeAspect="1"/>
            </wp:cNvGraphicFramePr>
            <a:graphic>
              <a:graphicData uri="http://schemas.openxmlformats.org/drawingml/2006/picture">
                <pic:pic>
                  <pic:nvPicPr>
                    <pic:cNvPr id="0" name=""/>
                    <pic:cNvPicPr/>
                  </pic:nvPicPr>
                  <pic:blipFill>
                    <a:blip r:embed="R06be5eea78d74b9c">
                      <a:extLst>
                        <a:ext xmlns:a="http://schemas.openxmlformats.org/drawingml/2006/main" uri="{28A0092B-C50C-407E-A947-70E740481C1C}">
                          <a14:useLocalDpi val="0"/>
                        </a:ext>
                      </a:extLst>
                    </a:blip>
                    <a:stretch>
                      <a:fillRect/>
                    </a:stretch>
                  </pic:blipFill>
                  <pic:spPr>
                    <a:xfrm>
                      <a:off x="0" y="0"/>
                      <a:ext cx="6572250" cy="4276725"/>
                    </a:xfrm>
                    <a:prstGeom prst="rect">
                      <a:avLst/>
                    </a:prstGeom>
                  </pic:spPr>
                </pic:pic>
              </a:graphicData>
            </a:graphic>
          </wp:inline>
        </w:drawing>
      </w:r>
    </w:p>
    <w:p w:rsidR="7E79BC58" w:rsidP="7E79BC58" w:rsidRDefault="7E79BC58" w14:paraId="7802D664" w14:textId="5C06FBA9">
      <w:pPr>
        <w:pStyle w:val="Normal"/>
        <w:jc w:val="left"/>
        <w:rPr>
          <w:color w:val="000000" w:themeColor="text1" w:themeTint="FF" w:themeShade="FF"/>
          <w:sz w:val="52"/>
          <w:szCs w:val="52"/>
        </w:rPr>
      </w:pPr>
      <w:r w:rsidRPr="1462369C" w:rsidR="7173F2D9">
        <w:rPr>
          <w:color w:val="000000" w:themeColor="text1" w:themeTint="FF" w:themeShade="FF"/>
          <w:sz w:val="52"/>
          <w:szCs w:val="52"/>
        </w:rPr>
        <w:t xml:space="preserve">                    </w:t>
      </w:r>
      <w:r w:rsidRPr="1462369C" w:rsidR="7173F2D9">
        <w:rPr>
          <w:rFonts w:ascii="Times New Roman" w:hAnsi="Times New Roman" w:eastAsia="Times New Roman" w:cs="Times New Roman"/>
          <w:color w:val="000000" w:themeColor="text1" w:themeTint="FF" w:themeShade="FF"/>
          <w:sz w:val="72"/>
          <w:szCs w:val="72"/>
        </w:rPr>
        <w:t xml:space="preserve"> Proyecto</w:t>
      </w:r>
    </w:p>
    <w:p w:rsidR="7E79BC58" w:rsidP="1462369C" w:rsidRDefault="7E79BC58" w14:paraId="4A67EDA5" w14:textId="72226855">
      <w:pPr>
        <w:pStyle w:val="Normal"/>
        <w:jc w:val="left"/>
        <w:rPr>
          <w:rFonts w:ascii="Calibri" w:hAnsi="Calibri" w:eastAsia="Calibri" w:cs="Calibri" w:asciiTheme="minorAscii" w:hAnsiTheme="minorAscii" w:eastAsiaTheme="minorAscii" w:cstheme="minorAscii"/>
          <w:color w:val="000000" w:themeColor="text1" w:themeTint="FF" w:themeShade="FF"/>
          <w:sz w:val="48"/>
          <w:szCs w:val="48"/>
        </w:rPr>
      </w:pPr>
      <w:r w:rsidRPr="1462369C" w:rsidR="40E34E09">
        <w:rPr>
          <w:rFonts w:ascii="Calibri" w:hAnsi="Calibri" w:eastAsia="Calibri" w:cs="Calibri" w:asciiTheme="minorAscii" w:hAnsiTheme="minorAscii" w:eastAsiaTheme="minorAscii" w:cstheme="minorAscii"/>
          <w:color w:val="000000" w:themeColor="text1" w:themeTint="FF" w:themeShade="FF"/>
          <w:sz w:val="48"/>
          <w:szCs w:val="48"/>
        </w:rPr>
        <w:t>Objetivo de proyecto:</w:t>
      </w:r>
    </w:p>
    <w:p w:rsidR="7E79BC58" w:rsidP="1462369C" w:rsidRDefault="7E79BC58" w14:paraId="312AA51F" w14:textId="11E30F6D">
      <w:pPr>
        <w:pStyle w:val="Normal"/>
        <w:jc w:val="left"/>
        <w:rPr>
          <w:rFonts w:ascii="Calibri" w:hAnsi="Calibri" w:eastAsia="Calibri" w:cs="Calibri" w:asciiTheme="minorAscii" w:hAnsiTheme="minorAscii" w:eastAsiaTheme="minorAscii" w:cstheme="minorAscii"/>
          <w:color w:val="000000" w:themeColor="text1" w:themeTint="FF" w:themeShade="FF"/>
          <w:sz w:val="28"/>
          <w:szCs w:val="28"/>
        </w:rPr>
      </w:pPr>
      <w:r w:rsidRPr="1462369C" w:rsidR="194FE035">
        <w:rPr>
          <w:rFonts w:ascii="Calibri" w:hAnsi="Calibri" w:eastAsia="Calibri" w:cs="Calibri" w:asciiTheme="minorAscii" w:hAnsiTheme="minorAscii" w:eastAsiaTheme="minorAscii" w:cstheme="minorAscii"/>
          <w:color w:val="000000" w:themeColor="text1" w:themeTint="FF" w:themeShade="FF"/>
          <w:sz w:val="28"/>
          <w:szCs w:val="28"/>
        </w:rPr>
        <w:t xml:space="preserve">Crear un chaleco de seguridad y protección </w:t>
      </w:r>
      <w:proofErr w:type="spellStart"/>
      <w:r w:rsidRPr="1462369C" w:rsidR="194FE035">
        <w:rPr>
          <w:rFonts w:ascii="Calibri" w:hAnsi="Calibri" w:eastAsia="Calibri" w:cs="Calibri" w:asciiTheme="minorAscii" w:hAnsiTheme="minorAscii" w:eastAsiaTheme="minorAscii" w:cstheme="minorAscii"/>
          <w:color w:val="000000" w:themeColor="text1" w:themeTint="FF" w:themeShade="FF"/>
          <w:sz w:val="28"/>
          <w:szCs w:val="28"/>
        </w:rPr>
        <w:t>automatico</w:t>
      </w:r>
      <w:proofErr w:type="spellEnd"/>
      <w:r w:rsidRPr="1462369C" w:rsidR="194FE035">
        <w:rPr>
          <w:rFonts w:ascii="Calibri" w:hAnsi="Calibri" w:eastAsia="Calibri" w:cs="Calibri" w:asciiTheme="minorAscii" w:hAnsiTheme="minorAscii" w:eastAsiaTheme="minorAscii" w:cstheme="minorAscii"/>
          <w:color w:val="000000" w:themeColor="text1" w:themeTint="FF" w:themeShade="FF"/>
          <w:sz w:val="28"/>
          <w:szCs w:val="28"/>
        </w:rPr>
        <w:t xml:space="preserve"> </w:t>
      </w:r>
      <w:r w:rsidRPr="1462369C" w:rsidR="25B23EC9">
        <w:rPr>
          <w:rFonts w:ascii="Calibri" w:hAnsi="Calibri" w:eastAsia="Calibri" w:cs="Calibri" w:asciiTheme="minorAscii" w:hAnsiTheme="minorAscii" w:eastAsiaTheme="minorAscii" w:cstheme="minorAscii"/>
          <w:color w:val="000000" w:themeColor="text1" w:themeTint="FF" w:themeShade="FF"/>
          <w:sz w:val="28"/>
          <w:szCs w:val="28"/>
        </w:rPr>
        <w:t xml:space="preserve">que se active al detectar que el usuario se cae y </w:t>
      </w:r>
      <w:proofErr w:type="gramStart"/>
      <w:r w:rsidRPr="1462369C" w:rsidR="25B23EC9">
        <w:rPr>
          <w:rFonts w:ascii="Calibri" w:hAnsi="Calibri" w:eastAsia="Calibri" w:cs="Calibri" w:asciiTheme="minorAscii" w:hAnsiTheme="minorAscii" w:eastAsiaTheme="minorAscii" w:cstheme="minorAscii"/>
          <w:color w:val="000000" w:themeColor="text1" w:themeTint="FF" w:themeShade="FF"/>
          <w:sz w:val="28"/>
          <w:szCs w:val="28"/>
        </w:rPr>
        <w:t>esta</w:t>
      </w:r>
      <w:proofErr w:type="gramEnd"/>
      <w:r w:rsidRPr="1462369C" w:rsidR="25B23EC9">
        <w:rPr>
          <w:rFonts w:ascii="Calibri" w:hAnsi="Calibri" w:eastAsia="Calibri" w:cs="Calibri" w:asciiTheme="minorAscii" w:hAnsiTheme="minorAscii" w:eastAsiaTheme="minorAscii" w:cstheme="minorAscii"/>
          <w:color w:val="000000" w:themeColor="text1" w:themeTint="FF" w:themeShade="FF"/>
          <w:sz w:val="28"/>
          <w:szCs w:val="28"/>
        </w:rPr>
        <w:t xml:space="preserve"> por impactar contra el piso. El chaleco cubre la cadera, la columna, </w:t>
      </w:r>
      <w:r w:rsidRPr="1462369C" w:rsidR="05D9B5D0">
        <w:rPr>
          <w:rFonts w:ascii="Calibri" w:hAnsi="Calibri" w:eastAsia="Calibri" w:cs="Calibri" w:asciiTheme="minorAscii" w:hAnsiTheme="minorAscii" w:eastAsiaTheme="minorAscii" w:cstheme="minorAscii"/>
          <w:color w:val="000000" w:themeColor="text1" w:themeTint="FF" w:themeShade="FF"/>
          <w:sz w:val="28"/>
          <w:szCs w:val="28"/>
        </w:rPr>
        <w:t>y la cabeza.</w:t>
      </w:r>
    </w:p>
    <w:p w:rsidR="7E79BC58" w:rsidP="1462369C" w:rsidRDefault="7E79BC58" w14:paraId="0C112067" w14:textId="075E42B3">
      <w:pPr>
        <w:pStyle w:val="Normal"/>
        <w:jc w:val="left"/>
        <w:rPr>
          <w:rFonts w:ascii="Calibri" w:hAnsi="Calibri" w:eastAsia="Calibri" w:cs="Calibri" w:asciiTheme="minorAscii" w:hAnsiTheme="minorAscii" w:eastAsiaTheme="minorAscii" w:cstheme="minorAscii"/>
          <w:color w:val="000000" w:themeColor="text1" w:themeTint="FF" w:themeShade="FF"/>
          <w:sz w:val="48"/>
          <w:szCs w:val="48"/>
        </w:rPr>
      </w:pPr>
      <w:r w:rsidRPr="1462369C" w:rsidR="10E0D4D0">
        <w:rPr>
          <w:rFonts w:ascii="Calibri" w:hAnsi="Calibri" w:eastAsia="Calibri" w:cs="Calibri" w:asciiTheme="minorAscii" w:hAnsiTheme="minorAscii" w:eastAsiaTheme="minorAscii" w:cstheme="minorAscii"/>
          <w:color w:val="000000" w:themeColor="text1" w:themeTint="FF" w:themeShade="FF"/>
          <w:sz w:val="48"/>
          <w:szCs w:val="48"/>
        </w:rPr>
        <w:t>Roles involucrados(Usuarios):</w:t>
      </w:r>
    </w:p>
    <w:p w:rsidR="7E79BC58" w:rsidP="1462369C" w:rsidRDefault="7E79BC58" w14:paraId="33861B56" w14:textId="5DE0BAAB">
      <w:pPr>
        <w:pStyle w:val="ListParagraph"/>
        <w:numPr>
          <w:ilvl w:val="0"/>
          <w:numId w:val="9"/>
        </w:numPr>
        <w:jc w:val="left"/>
        <w:rPr>
          <w:rFonts w:ascii="Calibri" w:hAnsi="Calibri" w:eastAsia="Calibri" w:cs="Calibri" w:asciiTheme="minorAscii" w:hAnsiTheme="minorAscii" w:eastAsiaTheme="minorAscii" w:cstheme="minorAscii"/>
          <w:color w:val="000000" w:themeColor="text1" w:themeTint="FF" w:themeShade="FF"/>
          <w:sz w:val="28"/>
          <w:szCs w:val="28"/>
        </w:rPr>
      </w:pPr>
      <w:r w:rsidRPr="1462369C" w:rsidR="10E0D4D0">
        <w:rPr>
          <w:rFonts w:ascii="Calibri" w:hAnsi="Calibri" w:eastAsia="Calibri" w:cs="Calibri" w:asciiTheme="minorAscii" w:hAnsiTheme="minorAscii" w:eastAsiaTheme="minorAscii" w:cstheme="minorAscii"/>
          <w:color w:val="000000" w:themeColor="text1" w:themeTint="FF" w:themeShade="FF"/>
          <w:sz w:val="28"/>
          <w:szCs w:val="28"/>
        </w:rPr>
        <w:t>Personas mayores de 45 años.</w:t>
      </w:r>
    </w:p>
    <w:p w:rsidR="7E79BC58" w:rsidP="1462369C" w:rsidRDefault="7E79BC58" w14:paraId="4F87B39B" w14:textId="15EC72D6">
      <w:pPr>
        <w:pStyle w:val="ListParagraph"/>
        <w:numPr>
          <w:ilvl w:val="0"/>
          <w:numId w:val="9"/>
        </w:numPr>
        <w:jc w:val="left"/>
        <w:rPr>
          <w:rFonts w:ascii="Calibri" w:hAnsi="Calibri" w:eastAsia="Calibri" w:cs="Calibri" w:asciiTheme="minorAscii" w:hAnsiTheme="minorAscii" w:eastAsiaTheme="minorAscii" w:cstheme="minorAscii"/>
          <w:color w:val="000000" w:themeColor="text1" w:themeTint="FF" w:themeShade="FF"/>
          <w:sz w:val="28"/>
          <w:szCs w:val="28"/>
        </w:rPr>
      </w:pPr>
      <w:r w:rsidRPr="1462369C" w:rsidR="10E0D4D0">
        <w:rPr>
          <w:rFonts w:ascii="Calibri" w:hAnsi="Calibri" w:eastAsia="Calibri" w:cs="Calibri" w:asciiTheme="minorAscii" w:hAnsiTheme="minorAscii" w:eastAsiaTheme="minorAscii" w:cstheme="minorAscii"/>
          <w:color w:val="000000" w:themeColor="text1" w:themeTint="FF" w:themeShade="FF"/>
          <w:sz w:val="28"/>
          <w:szCs w:val="28"/>
        </w:rPr>
        <w:t>Personas en rehabilitación.</w:t>
      </w:r>
    </w:p>
    <w:p w:rsidR="7E79BC58" w:rsidP="1462369C" w:rsidRDefault="7E79BC58" w14:paraId="62EEA61B" w14:textId="761A3371">
      <w:pPr>
        <w:pStyle w:val="ListParagraph"/>
        <w:numPr>
          <w:ilvl w:val="0"/>
          <w:numId w:val="9"/>
        </w:numPr>
        <w:jc w:val="left"/>
        <w:rPr>
          <w:rFonts w:ascii="Calibri" w:hAnsi="Calibri" w:eastAsia="Calibri" w:cs="Calibri" w:asciiTheme="minorAscii" w:hAnsiTheme="minorAscii" w:eastAsiaTheme="minorAscii" w:cstheme="minorAscii"/>
          <w:color w:val="000000" w:themeColor="text1" w:themeTint="FF" w:themeShade="FF"/>
          <w:sz w:val="28"/>
          <w:szCs w:val="28"/>
        </w:rPr>
      </w:pPr>
      <w:r w:rsidRPr="1462369C" w:rsidR="531AA805">
        <w:rPr>
          <w:rFonts w:ascii="Calibri" w:hAnsi="Calibri" w:eastAsia="Calibri" w:cs="Calibri" w:asciiTheme="minorAscii" w:hAnsiTheme="minorAscii" w:eastAsiaTheme="minorAscii" w:cstheme="minorAscii"/>
          <w:color w:val="000000" w:themeColor="text1" w:themeTint="FF" w:themeShade="FF"/>
          <w:sz w:val="28"/>
          <w:szCs w:val="28"/>
        </w:rPr>
        <w:t>Personas con problemas en los huesos</w:t>
      </w:r>
    </w:p>
    <w:p w:rsidR="7E79BC58" w:rsidP="1462369C" w:rsidRDefault="7E79BC58" w14:paraId="08149C05" w14:textId="476F4C76">
      <w:pPr>
        <w:pStyle w:val="ListParagraph"/>
        <w:numPr>
          <w:ilvl w:val="0"/>
          <w:numId w:val="9"/>
        </w:numPr>
        <w:jc w:val="left"/>
        <w:rPr>
          <w:rFonts w:ascii="Calibri" w:hAnsi="Calibri" w:eastAsia="Calibri" w:cs="Calibri" w:asciiTheme="minorAscii" w:hAnsiTheme="minorAscii" w:eastAsiaTheme="minorAscii" w:cstheme="minorAscii"/>
          <w:color w:val="000000" w:themeColor="text1" w:themeTint="FF" w:themeShade="FF"/>
          <w:sz w:val="28"/>
          <w:szCs w:val="28"/>
        </w:rPr>
      </w:pPr>
      <w:r w:rsidRPr="1462369C" w:rsidR="531AA805">
        <w:rPr>
          <w:rFonts w:ascii="Calibri" w:hAnsi="Calibri" w:eastAsia="Calibri" w:cs="Calibri" w:asciiTheme="minorAscii" w:hAnsiTheme="minorAscii" w:eastAsiaTheme="minorAscii" w:cstheme="minorAscii"/>
          <w:color w:val="000000" w:themeColor="text1" w:themeTint="FF" w:themeShade="FF"/>
          <w:sz w:val="28"/>
          <w:szCs w:val="28"/>
        </w:rPr>
        <w:t xml:space="preserve">Personas con alguna enfermedad que los vuelve propensos a sufrir </w:t>
      </w:r>
      <w:r w:rsidRPr="1462369C" w:rsidR="32D67B6C">
        <w:rPr>
          <w:rFonts w:ascii="Calibri" w:hAnsi="Calibri" w:eastAsia="Calibri" w:cs="Calibri" w:asciiTheme="minorAscii" w:hAnsiTheme="minorAscii" w:eastAsiaTheme="minorAscii" w:cstheme="minorAscii"/>
          <w:color w:val="000000" w:themeColor="text1" w:themeTint="FF" w:themeShade="FF"/>
          <w:sz w:val="28"/>
          <w:szCs w:val="28"/>
        </w:rPr>
        <w:t>caídas</w:t>
      </w:r>
      <w:r w:rsidRPr="1462369C" w:rsidR="531AA805">
        <w:rPr>
          <w:rFonts w:ascii="Calibri" w:hAnsi="Calibri" w:eastAsia="Calibri" w:cs="Calibri" w:asciiTheme="minorAscii" w:hAnsiTheme="minorAscii" w:eastAsiaTheme="minorAscii" w:cstheme="minorAscii"/>
          <w:color w:val="000000" w:themeColor="text1" w:themeTint="FF" w:themeShade="FF"/>
          <w:sz w:val="28"/>
          <w:szCs w:val="28"/>
        </w:rPr>
        <w:t xml:space="preserve"> o </w:t>
      </w:r>
      <w:proofErr w:type="gramStart"/>
      <w:r w:rsidRPr="1462369C" w:rsidR="531AA805">
        <w:rPr>
          <w:rFonts w:ascii="Calibri" w:hAnsi="Calibri" w:eastAsia="Calibri" w:cs="Calibri" w:asciiTheme="minorAscii" w:hAnsiTheme="minorAscii" w:eastAsiaTheme="minorAscii" w:cstheme="minorAscii"/>
          <w:color w:val="000000" w:themeColor="text1" w:themeTint="FF" w:themeShade="FF"/>
          <w:sz w:val="28"/>
          <w:szCs w:val="28"/>
        </w:rPr>
        <w:t>desmayarse</w:t>
      </w:r>
      <w:r w:rsidRPr="1462369C" w:rsidR="6C9882CE">
        <w:rPr>
          <w:rFonts w:ascii="Calibri" w:hAnsi="Calibri" w:eastAsia="Calibri" w:cs="Calibri" w:asciiTheme="minorAscii" w:hAnsiTheme="minorAscii" w:eastAsiaTheme="minorAscii" w:cstheme="minorAscii"/>
          <w:color w:val="000000" w:themeColor="text1" w:themeTint="FF" w:themeShade="FF"/>
          <w:sz w:val="28"/>
          <w:szCs w:val="28"/>
        </w:rPr>
        <w:t>(</w:t>
      </w:r>
      <w:proofErr w:type="gramEnd"/>
      <w:r w:rsidRPr="1462369C" w:rsidR="6C9882CE">
        <w:rPr>
          <w:rFonts w:ascii="Calibri" w:hAnsi="Calibri" w:eastAsia="Calibri" w:cs="Calibri" w:asciiTheme="minorAscii" w:hAnsiTheme="minorAscii" w:eastAsiaTheme="minorAscii" w:cstheme="minorAscii"/>
          <w:color w:val="000000" w:themeColor="text1" w:themeTint="FF" w:themeShade="FF"/>
          <w:sz w:val="28"/>
          <w:szCs w:val="28"/>
        </w:rPr>
        <w:t>Ejemplo: Epilepsia</w:t>
      </w:r>
      <w:r w:rsidRPr="1462369C" w:rsidR="10BDA1E2">
        <w:rPr>
          <w:rFonts w:ascii="Calibri" w:hAnsi="Calibri" w:eastAsia="Calibri" w:cs="Calibri" w:asciiTheme="minorAscii" w:hAnsiTheme="minorAscii" w:eastAsiaTheme="minorAscii" w:cstheme="minorAscii"/>
          <w:color w:val="000000" w:themeColor="text1" w:themeTint="FF" w:themeShade="FF"/>
          <w:sz w:val="28"/>
          <w:szCs w:val="28"/>
        </w:rPr>
        <w:t>, Trastornos Psiquiátricos</w:t>
      </w:r>
      <w:r w:rsidRPr="1462369C" w:rsidR="6C9882CE">
        <w:rPr>
          <w:rFonts w:ascii="Calibri" w:hAnsi="Calibri" w:eastAsia="Calibri" w:cs="Calibri" w:asciiTheme="minorAscii" w:hAnsiTheme="minorAscii" w:eastAsiaTheme="minorAscii" w:cstheme="minorAscii"/>
          <w:color w:val="000000" w:themeColor="text1" w:themeTint="FF" w:themeShade="FF"/>
          <w:sz w:val="28"/>
          <w:szCs w:val="28"/>
        </w:rPr>
        <w:t>)</w:t>
      </w:r>
    </w:p>
    <w:p w:rsidR="7E79BC58" w:rsidP="1462369C" w:rsidRDefault="7E79BC58" w14:paraId="5A80026B" w14:textId="436780C0">
      <w:pPr>
        <w:pStyle w:val="Normal"/>
        <w:ind w:left="0"/>
        <w:jc w:val="left"/>
        <w:rPr>
          <w:rFonts w:ascii="Calibri" w:hAnsi="Calibri" w:eastAsia="Calibri" w:cs="Calibri" w:asciiTheme="minorAscii" w:hAnsiTheme="minorAscii" w:eastAsiaTheme="minorAscii" w:cstheme="minorAscii"/>
          <w:color w:val="000000" w:themeColor="text1" w:themeTint="FF" w:themeShade="FF"/>
          <w:sz w:val="28"/>
          <w:szCs w:val="28"/>
        </w:rPr>
      </w:pPr>
    </w:p>
    <w:p w:rsidR="7E79BC58" w:rsidP="1462369C" w:rsidRDefault="7E79BC58" w14:paraId="26654B13" w14:textId="451A6715">
      <w:pPr>
        <w:pStyle w:val="Normal"/>
        <w:ind w:left="0"/>
        <w:jc w:val="left"/>
        <w:rPr>
          <w:rFonts w:ascii="Calibri" w:hAnsi="Calibri" w:eastAsia="Calibri" w:cs="Calibri" w:asciiTheme="minorAscii" w:hAnsiTheme="minorAscii" w:eastAsiaTheme="minorAscii" w:cstheme="minorAscii"/>
          <w:color w:val="000000" w:themeColor="text1" w:themeTint="FF" w:themeShade="FF"/>
          <w:sz w:val="48"/>
          <w:szCs w:val="48"/>
        </w:rPr>
      </w:pPr>
      <w:r w:rsidRPr="1462369C" w:rsidR="475ACFF3">
        <w:rPr>
          <w:rFonts w:ascii="Calibri" w:hAnsi="Calibri" w:eastAsia="Calibri" w:cs="Calibri" w:asciiTheme="minorAscii" w:hAnsiTheme="minorAscii" w:eastAsiaTheme="minorAscii" w:cstheme="minorAscii"/>
          <w:color w:val="000000" w:themeColor="text1" w:themeTint="FF" w:themeShade="FF"/>
          <w:sz w:val="48"/>
          <w:szCs w:val="48"/>
        </w:rPr>
        <w:t>Materiales</w:t>
      </w:r>
      <w:r w:rsidRPr="1462369C" w:rsidR="4B9CF684">
        <w:rPr>
          <w:rFonts w:ascii="Calibri" w:hAnsi="Calibri" w:eastAsia="Calibri" w:cs="Calibri" w:asciiTheme="minorAscii" w:hAnsiTheme="minorAscii" w:eastAsiaTheme="minorAscii" w:cstheme="minorAscii"/>
          <w:color w:val="000000" w:themeColor="text1" w:themeTint="FF" w:themeShade="FF"/>
          <w:sz w:val="48"/>
          <w:szCs w:val="48"/>
        </w:rPr>
        <w:t xml:space="preserve"> usados</w:t>
      </w:r>
      <w:r w:rsidRPr="1462369C" w:rsidR="475ACFF3">
        <w:rPr>
          <w:rFonts w:ascii="Calibri" w:hAnsi="Calibri" w:eastAsia="Calibri" w:cs="Calibri" w:asciiTheme="minorAscii" w:hAnsiTheme="minorAscii" w:eastAsiaTheme="minorAscii" w:cstheme="minorAscii"/>
          <w:color w:val="000000" w:themeColor="text1" w:themeTint="FF" w:themeShade="FF"/>
          <w:sz w:val="48"/>
          <w:szCs w:val="48"/>
        </w:rPr>
        <w:t>:</w:t>
      </w:r>
    </w:p>
    <w:tbl>
      <w:tblPr>
        <w:tblStyle w:val="TableGrid"/>
        <w:tblW w:w="0" w:type="auto"/>
        <w:tblLayout w:type="fixed"/>
        <w:tblLook w:val="0720" w:firstRow="1" w:lastRow="0" w:firstColumn="0" w:lastColumn="1" w:noHBand="1" w:noVBand="1"/>
      </w:tblPr>
      <w:tblGrid>
        <w:gridCol w:w="2538"/>
        <w:gridCol w:w="3935"/>
        <w:gridCol w:w="2655"/>
      </w:tblGrid>
      <w:tr w:rsidR="1462369C" w:rsidTr="1462369C" w14:paraId="442FA949">
        <w:trPr>
          <w:trHeight w:val="300"/>
        </w:trPr>
        <w:tc>
          <w:tcPr>
            <w:tcW w:w="2538" w:type="dxa"/>
            <w:tcMar/>
          </w:tcPr>
          <w:p w:rsidR="299E17F6" w:rsidP="1462369C" w:rsidRDefault="299E17F6" w14:paraId="32F1D988" w14:textId="2E187E83">
            <w:pPr>
              <w:pStyle w:val="Normal"/>
              <w:rPr>
                <w:color w:val="000000" w:themeColor="text1" w:themeTint="FF" w:themeShade="FF"/>
                <w:sz w:val="36"/>
                <w:szCs w:val="36"/>
              </w:rPr>
            </w:pPr>
            <w:r w:rsidRPr="1462369C" w:rsidR="299E17F6">
              <w:rPr>
                <w:color w:val="000000" w:themeColor="text1" w:themeTint="FF" w:themeShade="FF"/>
                <w:sz w:val="36"/>
                <w:szCs w:val="36"/>
              </w:rPr>
              <w:t>Componente</w:t>
            </w:r>
          </w:p>
        </w:tc>
        <w:tc>
          <w:tcPr>
            <w:tcW w:w="3935" w:type="dxa"/>
            <w:tcMar/>
          </w:tcPr>
          <w:p w:rsidR="6AC2AEE3" w:rsidP="1462369C" w:rsidRDefault="6AC2AEE3" w14:paraId="6180674A" w14:textId="51EA9AB6">
            <w:pPr>
              <w:pStyle w:val="Normal"/>
              <w:rPr>
                <w:color w:val="000000" w:themeColor="text1" w:themeTint="FF" w:themeShade="FF"/>
                <w:sz w:val="36"/>
                <w:szCs w:val="36"/>
              </w:rPr>
            </w:pPr>
            <w:r w:rsidRPr="1462369C" w:rsidR="6AC2AEE3">
              <w:rPr>
                <w:color w:val="000000" w:themeColor="text1" w:themeTint="FF" w:themeShade="FF"/>
                <w:sz w:val="36"/>
                <w:szCs w:val="36"/>
              </w:rPr>
              <w:t xml:space="preserve"> Origen</w:t>
            </w:r>
          </w:p>
          <w:p w:rsidR="6AC2AEE3" w:rsidP="1462369C" w:rsidRDefault="6AC2AEE3" w14:paraId="35CED866" w14:textId="1E2AC4CF">
            <w:pPr>
              <w:pStyle w:val="Normal"/>
              <w:rPr>
                <w:color w:val="000000" w:themeColor="text1" w:themeTint="FF" w:themeShade="FF"/>
                <w:sz w:val="36"/>
                <w:szCs w:val="36"/>
              </w:rPr>
            </w:pPr>
            <w:r w:rsidRPr="1462369C" w:rsidR="6AC2AEE3">
              <w:rPr>
                <w:color w:val="000000" w:themeColor="text1" w:themeTint="FF" w:themeShade="FF"/>
                <w:sz w:val="36"/>
                <w:szCs w:val="36"/>
              </w:rPr>
              <w:t>(De donde viene)</w:t>
            </w:r>
          </w:p>
        </w:tc>
        <w:tc>
          <w:tcPr>
            <w:tcW w:w="2655" w:type="dxa"/>
            <w:tcMar/>
          </w:tcPr>
          <w:p w:rsidR="1D726106" w:rsidP="1462369C" w:rsidRDefault="1D726106" w14:paraId="0229A425" w14:textId="00091E68">
            <w:pPr>
              <w:pStyle w:val="Normal"/>
              <w:rPr>
                <w:color w:val="000000" w:themeColor="text1" w:themeTint="FF" w:themeShade="FF"/>
                <w:sz w:val="36"/>
                <w:szCs w:val="36"/>
              </w:rPr>
            </w:pPr>
            <w:r w:rsidRPr="1462369C" w:rsidR="1D726106">
              <w:rPr>
                <w:color w:val="000000" w:themeColor="text1" w:themeTint="FF" w:themeShade="FF"/>
                <w:sz w:val="36"/>
                <w:szCs w:val="36"/>
              </w:rPr>
              <w:t>Precio</w:t>
            </w:r>
          </w:p>
        </w:tc>
      </w:tr>
      <w:tr w:rsidR="1462369C" w:rsidTr="1462369C" w14:paraId="44FEC43F">
        <w:trPr>
          <w:trHeight w:val="300"/>
        </w:trPr>
        <w:tc>
          <w:tcPr>
            <w:tcW w:w="2538" w:type="dxa"/>
            <w:tcMar/>
          </w:tcPr>
          <w:p w:rsidR="028C3965" w:rsidP="1462369C" w:rsidRDefault="028C3965" w14:paraId="5E37956C" w14:textId="786512D8">
            <w:pPr>
              <w:pStyle w:val="Normal"/>
              <w:rPr>
                <w:color w:val="000000" w:themeColor="text1" w:themeTint="FF" w:themeShade="FF"/>
                <w:sz w:val="28"/>
                <w:szCs w:val="28"/>
              </w:rPr>
            </w:pPr>
            <w:r w:rsidRPr="1462369C" w:rsidR="028C3965">
              <w:rPr>
                <w:color w:val="000000" w:themeColor="text1" w:themeTint="FF" w:themeShade="FF"/>
                <w:sz w:val="28"/>
                <w:szCs w:val="28"/>
              </w:rPr>
              <w:t>Set de 40 cables macho-macho</w:t>
            </w:r>
          </w:p>
        </w:tc>
        <w:tc>
          <w:tcPr>
            <w:tcW w:w="3935" w:type="dxa"/>
            <w:tcMar/>
          </w:tcPr>
          <w:p w:rsidR="3EFEC36B" w:rsidP="1462369C" w:rsidRDefault="3EFEC36B" w14:paraId="6E9CC7B5" w14:textId="012019BC">
            <w:pPr>
              <w:pStyle w:val="Normal"/>
              <w:rPr>
                <w:color w:val="000000" w:themeColor="text1" w:themeTint="FF" w:themeShade="FF"/>
                <w:sz w:val="28"/>
                <w:szCs w:val="28"/>
              </w:rPr>
            </w:pPr>
            <w:r w:rsidRPr="1462369C" w:rsidR="3EFEC36B">
              <w:rPr>
                <w:color w:val="000000" w:themeColor="text1" w:themeTint="FF" w:themeShade="FF"/>
                <w:sz w:val="28"/>
                <w:szCs w:val="28"/>
              </w:rPr>
              <w:t>Comprado</w:t>
            </w:r>
          </w:p>
        </w:tc>
        <w:tc>
          <w:tcPr>
            <w:tcW w:w="2655" w:type="dxa"/>
            <w:tcMar/>
          </w:tcPr>
          <w:p w:rsidR="5A14F92E" w:rsidP="1462369C" w:rsidRDefault="5A14F92E" w14:paraId="24F27A29" w14:textId="130FC770">
            <w:pPr>
              <w:pStyle w:val="Normal"/>
              <w:jc w:val="center"/>
              <w:rPr>
                <w:color w:val="000000" w:themeColor="text1" w:themeTint="FF" w:themeShade="FF"/>
                <w:sz w:val="28"/>
                <w:szCs w:val="28"/>
              </w:rPr>
            </w:pPr>
            <w:r w:rsidRPr="1462369C" w:rsidR="5A14F92E">
              <w:rPr>
                <w:color w:val="000000" w:themeColor="text1" w:themeTint="FF" w:themeShade="FF"/>
                <w:sz w:val="28"/>
                <w:szCs w:val="28"/>
              </w:rPr>
              <w:t>3.600$</w:t>
            </w:r>
          </w:p>
        </w:tc>
      </w:tr>
      <w:tr w:rsidR="1462369C" w:rsidTr="1462369C" w14:paraId="2C15865A">
        <w:trPr>
          <w:trHeight w:val="300"/>
        </w:trPr>
        <w:tc>
          <w:tcPr>
            <w:tcW w:w="2538" w:type="dxa"/>
            <w:tcMar/>
          </w:tcPr>
          <w:p w:rsidR="3EFEC36B" w:rsidP="1462369C" w:rsidRDefault="3EFEC36B" w14:paraId="5E430699" w14:textId="5CFFC723">
            <w:pPr>
              <w:pStyle w:val="Normal"/>
              <w:rPr>
                <w:color w:val="000000" w:themeColor="text1" w:themeTint="FF" w:themeShade="FF"/>
                <w:sz w:val="28"/>
                <w:szCs w:val="28"/>
              </w:rPr>
            </w:pPr>
            <w:r w:rsidRPr="1462369C" w:rsidR="3EFEC36B">
              <w:rPr>
                <w:color w:val="000000" w:themeColor="text1" w:themeTint="FF" w:themeShade="FF"/>
                <w:sz w:val="28"/>
                <w:szCs w:val="28"/>
              </w:rPr>
              <w:t xml:space="preserve">2 </w:t>
            </w:r>
            <w:r w:rsidRPr="1462369C" w:rsidR="3A917367">
              <w:rPr>
                <w:color w:val="000000" w:themeColor="text1" w:themeTint="FF" w:themeShade="FF"/>
                <w:sz w:val="28"/>
                <w:szCs w:val="28"/>
              </w:rPr>
              <w:t>Sensor</w:t>
            </w:r>
            <w:r w:rsidRPr="1462369C" w:rsidR="3EFEC36B">
              <w:rPr>
                <w:color w:val="000000" w:themeColor="text1" w:themeTint="FF" w:themeShade="FF"/>
                <w:sz w:val="28"/>
                <w:szCs w:val="28"/>
              </w:rPr>
              <w:t xml:space="preserve"> MPU6050</w:t>
            </w:r>
          </w:p>
        </w:tc>
        <w:tc>
          <w:tcPr>
            <w:tcW w:w="3935" w:type="dxa"/>
            <w:tcMar/>
          </w:tcPr>
          <w:p w:rsidR="3EFEC36B" w:rsidP="1462369C" w:rsidRDefault="3EFEC36B" w14:paraId="373925BF" w14:textId="6B8C3AB8">
            <w:pPr>
              <w:pStyle w:val="Normal"/>
              <w:rPr>
                <w:color w:val="000000" w:themeColor="text1" w:themeTint="FF" w:themeShade="FF"/>
                <w:sz w:val="28"/>
                <w:szCs w:val="28"/>
              </w:rPr>
            </w:pPr>
            <w:r w:rsidRPr="1462369C" w:rsidR="3EFEC36B">
              <w:rPr>
                <w:color w:val="000000" w:themeColor="text1" w:themeTint="FF" w:themeShade="FF"/>
                <w:sz w:val="28"/>
                <w:szCs w:val="28"/>
              </w:rPr>
              <w:t>Comprado</w:t>
            </w:r>
          </w:p>
        </w:tc>
        <w:tc>
          <w:tcPr>
            <w:tcW w:w="2655" w:type="dxa"/>
            <w:tcMar/>
          </w:tcPr>
          <w:p w:rsidR="021C5E42" w:rsidP="1462369C" w:rsidRDefault="021C5E42" w14:paraId="7902B420" w14:textId="0213C9EC">
            <w:pPr>
              <w:pStyle w:val="Normal"/>
              <w:jc w:val="center"/>
              <w:rPr>
                <w:color w:val="000000" w:themeColor="text1" w:themeTint="FF" w:themeShade="FF"/>
                <w:sz w:val="28"/>
                <w:szCs w:val="28"/>
              </w:rPr>
            </w:pPr>
            <w:r w:rsidRPr="1462369C" w:rsidR="021C5E42">
              <w:rPr>
                <w:color w:val="000000" w:themeColor="text1" w:themeTint="FF" w:themeShade="FF"/>
                <w:sz w:val="28"/>
                <w:szCs w:val="28"/>
              </w:rPr>
              <w:t>7.400$</w:t>
            </w:r>
          </w:p>
        </w:tc>
      </w:tr>
      <w:tr w:rsidR="1462369C" w:rsidTr="1462369C" w14:paraId="07485EE0">
        <w:trPr>
          <w:trHeight w:val="300"/>
        </w:trPr>
        <w:tc>
          <w:tcPr>
            <w:tcW w:w="2538" w:type="dxa"/>
            <w:tcMar/>
          </w:tcPr>
          <w:p w:rsidR="118B33F1" w:rsidP="1462369C" w:rsidRDefault="118B33F1" w14:paraId="1A87EF7C" w14:textId="77555156">
            <w:pPr>
              <w:pStyle w:val="Normal"/>
              <w:rPr>
                <w:color w:val="000000" w:themeColor="text1" w:themeTint="FF" w:themeShade="FF"/>
                <w:sz w:val="28"/>
                <w:szCs w:val="28"/>
              </w:rPr>
            </w:pPr>
            <w:r w:rsidRPr="1462369C" w:rsidR="118B33F1">
              <w:rPr>
                <w:color w:val="000000" w:themeColor="text1" w:themeTint="FF" w:themeShade="FF"/>
                <w:sz w:val="28"/>
                <w:szCs w:val="28"/>
              </w:rPr>
              <w:t xml:space="preserve">2 </w:t>
            </w:r>
            <w:r w:rsidRPr="1462369C" w:rsidR="3EFEC36B">
              <w:rPr>
                <w:color w:val="000000" w:themeColor="text1" w:themeTint="FF" w:themeShade="FF"/>
                <w:sz w:val="28"/>
                <w:szCs w:val="28"/>
              </w:rPr>
              <w:t>Raspberry Pi Pico</w:t>
            </w:r>
          </w:p>
        </w:tc>
        <w:tc>
          <w:tcPr>
            <w:tcW w:w="3935" w:type="dxa"/>
            <w:tcMar/>
          </w:tcPr>
          <w:p w:rsidR="3EFEC36B" w:rsidP="1462369C" w:rsidRDefault="3EFEC36B" w14:paraId="7A9F3B7C" w14:textId="373B7C8B">
            <w:pPr>
              <w:pStyle w:val="Normal"/>
              <w:rPr>
                <w:color w:val="000000" w:themeColor="text1" w:themeTint="FF" w:themeShade="FF"/>
                <w:sz w:val="28"/>
                <w:szCs w:val="28"/>
              </w:rPr>
            </w:pPr>
            <w:r w:rsidRPr="1462369C" w:rsidR="3EFEC36B">
              <w:rPr>
                <w:color w:val="000000" w:themeColor="text1" w:themeTint="FF" w:themeShade="FF"/>
                <w:sz w:val="28"/>
                <w:szCs w:val="28"/>
              </w:rPr>
              <w:t>Comprado</w:t>
            </w:r>
            <w:r w:rsidRPr="1462369C" w:rsidR="5ECA32C0">
              <w:rPr>
                <w:color w:val="000000" w:themeColor="text1" w:themeTint="FF" w:themeShade="FF"/>
                <w:sz w:val="28"/>
                <w:szCs w:val="28"/>
              </w:rPr>
              <w:t xml:space="preserve"> - Propio</w:t>
            </w:r>
          </w:p>
        </w:tc>
        <w:tc>
          <w:tcPr>
            <w:tcW w:w="2655" w:type="dxa"/>
            <w:tcMar/>
          </w:tcPr>
          <w:p w:rsidR="31D54083" w:rsidP="1462369C" w:rsidRDefault="31D54083" w14:paraId="3F5BCE4C" w14:textId="4868B630">
            <w:pPr>
              <w:pStyle w:val="Normal"/>
              <w:jc w:val="center"/>
              <w:rPr>
                <w:color w:val="000000" w:themeColor="text1" w:themeTint="FF" w:themeShade="FF"/>
                <w:sz w:val="28"/>
                <w:szCs w:val="28"/>
              </w:rPr>
            </w:pPr>
            <w:r w:rsidRPr="1462369C" w:rsidR="31D54083">
              <w:rPr>
                <w:color w:val="000000" w:themeColor="text1" w:themeTint="FF" w:themeShade="FF"/>
                <w:sz w:val="28"/>
                <w:szCs w:val="28"/>
              </w:rPr>
              <w:t>12.000$</w:t>
            </w:r>
          </w:p>
          <w:p w:rsidR="31D54083" w:rsidP="1462369C" w:rsidRDefault="31D54083" w14:paraId="270B188E" w14:textId="70171FE0">
            <w:pPr>
              <w:pStyle w:val="Normal"/>
              <w:jc w:val="center"/>
              <w:rPr>
                <w:color w:val="000000" w:themeColor="text1" w:themeTint="FF" w:themeShade="FF"/>
                <w:sz w:val="28"/>
                <w:szCs w:val="28"/>
              </w:rPr>
            </w:pPr>
            <w:r w:rsidRPr="1462369C" w:rsidR="31D54083">
              <w:rPr>
                <w:color w:val="000000" w:themeColor="text1" w:themeTint="FF" w:themeShade="FF"/>
                <w:sz w:val="28"/>
                <w:szCs w:val="28"/>
              </w:rPr>
              <w:t>-</w:t>
            </w:r>
          </w:p>
        </w:tc>
      </w:tr>
      <w:tr w:rsidR="1462369C" w:rsidTr="1462369C" w14:paraId="2543EF1C">
        <w:trPr>
          <w:trHeight w:val="1212"/>
        </w:trPr>
        <w:tc>
          <w:tcPr>
            <w:tcW w:w="2538" w:type="dxa"/>
            <w:tcMar/>
          </w:tcPr>
          <w:p w:rsidR="2F6D1AAC" w:rsidP="1462369C" w:rsidRDefault="2F6D1AAC" w14:paraId="5CBFF6E1" w14:textId="79A79E60">
            <w:pPr>
              <w:pStyle w:val="Normal"/>
              <w:rPr>
                <w:color w:val="000000" w:themeColor="text1" w:themeTint="FF" w:themeShade="FF"/>
                <w:sz w:val="28"/>
                <w:szCs w:val="28"/>
              </w:rPr>
            </w:pPr>
            <w:r w:rsidRPr="1462369C" w:rsidR="2F6D1AAC">
              <w:rPr>
                <w:color w:val="000000" w:themeColor="text1" w:themeTint="FF" w:themeShade="FF"/>
                <w:sz w:val="28"/>
                <w:szCs w:val="28"/>
              </w:rPr>
              <w:t xml:space="preserve">Bolsas de </w:t>
            </w:r>
            <w:proofErr w:type="spellStart"/>
            <w:r w:rsidRPr="1462369C" w:rsidR="2F6D1AAC">
              <w:rPr>
                <w:color w:val="000000" w:themeColor="text1" w:themeTint="FF" w:themeShade="FF"/>
                <w:sz w:val="28"/>
                <w:szCs w:val="28"/>
              </w:rPr>
              <w:t>plastico</w:t>
            </w:r>
            <w:proofErr w:type="spellEnd"/>
            <w:r w:rsidRPr="1462369C" w:rsidR="2F6D1AAC">
              <w:rPr>
                <w:color w:val="000000" w:themeColor="text1" w:themeTint="FF" w:themeShade="FF"/>
                <w:sz w:val="28"/>
                <w:szCs w:val="28"/>
              </w:rPr>
              <w:t xml:space="preserve"> de 200 </w:t>
            </w:r>
            <w:proofErr w:type="gramStart"/>
            <w:r w:rsidRPr="1462369C" w:rsidR="2F6D1AAC">
              <w:rPr>
                <w:color w:val="000000" w:themeColor="text1" w:themeTint="FF" w:themeShade="FF"/>
                <w:sz w:val="28"/>
                <w:szCs w:val="28"/>
              </w:rPr>
              <w:t>micrones(</w:t>
            </w:r>
            <w:proofErr w:type="gramEnd"/>
            <w:r w:rsidRPr="1462369C" w:rsidR="2F6D1AAC">
              <w:rPr>
                <w:color w:val="000000" w:themeColor="text1" w:themeTint="FF" w:themeShade="FF"/>
                <w:sz w:val="28"/>
                <w:szCs w:val="28"/>
              </w:rPr>
              <w:t>20)</w:t>
            </w:r>
          </w:p>
        </w:tc>
        <w:tc>
          <w:tcPr>
            <w:tcW w:w="3935" w:type="dxa"/>
            <w:tcMar/>
          </w:tcPr>
          <w:p w:rsidR="2F6D1AAC" w:rsidP="1462369C" w:rsidRDefault="2F6D1AAC" w14:paraId="345500C8" w14:textId="27ED79B9">
            <w:pPr>
              <w:pStyle w:val="Normal"/>
              <w:rPr>
                <w:color w:val="000000" w:themeColor="text1" w:themeTint="FF" w:themeShade="FF"/>
                <w:sz w:val="28"/>
                <w:szCs w:val="28"/>
              </w:rPr>
            </w:pPr>
            <w:r w:rsidRPr="1462369C" w:rsidR="2F6D1AAC">
              <w:rPr>
                <w:color w:val="000000" w:themeColor="text1" w:themeTint="FF" w:themeShade="FF"/>
                <w:sz w:val="28"/>
                <w:szCs w:val="28"/>
              </w:rPr>
              <w:t>Propio</w:t>
            </w:r>
          </w:p>
        </w:tc>
        <w:tc>
          <w:tcPr>
            <w:tcW w:w="2655" w:type="dxa"/>
            <w:tcMar/>
          </w:tcPr>
          <w:p w:rsidR="04AEE95B" w:rsidP="1462369C" w:rsidRDefault="04AEE95B" w14:paraId="51FA1072" w14:textId="2458F809">
            <w:pPr>
              <w:pStyle w:val="Normal"/>
              <w:jc w:val="center"/>
              <w:rPr>
                <w:color w:val="000000" w:themeColor="text1" w:themeTint="FF" w:themeShade="FF"/>
                <w:sz w:val="28"/>
                <w:szCs w:val="28"/>
              </w:rPr>
            </w:pPr>
            <w:r w:rsidRPr="1462369C" w:rsidR="04AEE95B">
              <w:rPr>
                <w:color w:val="000000" w:themeColor="text1" w:themeTint="FF" w:themeShade="FF"/>
                <w:sz w:val="28"/>
                <w:szCs w:val="28"/>
              </w:rPr>
              <w:t>-</w:t>
            </w:r>
          </w:p>
        </w:tc>
      </w:tr>
      <w:tr w:rsidR="1462369C" w:rsidTr="1462369C" w14:paraId="32D94422">
        <w:trPr>
          <w:trHeight w:val="300"/>
        </w:trPr>
        <w:tc>
          <w:tcPr>
            <w:tcW w:w="2538" w:type="dxa"/>
            <w:tcMar/>
          </w:tcPr>
          <w:p w:rsidR="2CDEAA57" w:rsidP="1462369C" w:rsidRDefault="2CDEAA57" w14:paraId="64C10A30" w14:textId="73835A5C">
            <w:pPr>
              <w:pStyle w:val="Normal"/>
              <w:rPr>
                <w:color w:val="000000" w:themeColor="text1" w:themeTint="FF" w:themeShade="FF"/>
                <w:sz w:val="28"/>
                <w:szCs w:val="28"/>
              </w:rPr>
            </w:pPr>
            <w:r w:rsidRPr="1462369C" w:rsidR="2CDEAA57">
              <w:rPr>
                <w:color w:val="000000" w:themeColor="text1" w:themeTint="FF" w:themeShade="FF"/>
                <w:sz w:val="28"/>
                <w:szCs w:val="28"/>
              </w:rPr>
              <w:t xml:space="preserve">Bolsas de </w:t>
            </w:r>
            <w:proofErr w:type="spellStart"/>
            <w:r w:rsidRPr="1462369C" w:rsidR="2CDEAA57">
              <w:rPr>
                <w:color w:val="000000" w:themeColor="text1" w:themeTint="FF" w:themeShade="FF"/>
                <w:sz w:val="28"/>
                <w:szCs w:val="28"/>
              </w:rPr>
              <w:t>plastico</w:t>
            </w:r>
            <w:proofErr w:type="spellEnd"/>
            <w:r w:rsidRPr="1462369C" w:rsidR="2CDEAA57">
              <w:rPr>
                <w:color w:val="000000" w:themeColor="text1" w:themeTint="FF" w:themeShade="FF"/>
                <w:sz w:val="28"/>
                <w:szCs w:val="28"/>
              </w:rPr>
              <w:t xml:space="preserve"> de 100 micrones(7)</w:t>
            </w:r>
          </w:p>
        </w:tc>
        <w:tc>
          <w:tcPr>
            <w:tcW w:w="3935" w:type="dxa"/>
            <w:tcMar/>
          </w:tcPr>
          <w:p w:rsidR="69E2ECF3" w:rsidP="1462369C" w:rsidRDefault="69E2ECF3" w14:paraId="5C66592B" w14:textId="20E0DB97">
            <w:pPr>
              <w:pStyle w:val="Normal"/>
              <w:rPr>
                <w:color w:val="000000" w:themeColor="text1" w:themeTint="FF" w:themeShade="FF"/>
                <w:sz w:val="28"/>
                <w:szCs w:val="28"/>
              </w:rPr>
            </w:pPr>
            <w:r w:rsidRPr="1462369C" w:rsidR="69E2ECF3">
              <w:rPr>
                <w:color w:val="000000" w:themeColor="text1" w:themeTint="FF" w:themeShade="FF"/>
                <w:sz w:val="28"/>
                <w:szCs w:val="28"/>
              </w:rPr>
              <w:t>Propio</w:t>
            </w:r>
          </w:p>
        </w:tc>
        <w:tc>
          <w:tcPr>
            <w:tcW w:w="2655" w:type="dxa"/>
            <w:tcMar/>
          </w:tcPr>
          <w:p w:rsidR="53E030AD" w:rsidP="1462369C" w:rsidRDefault="53E030AD" w14:paraId="1E66204E" w14:textId="0FDF89B8">
            <w:pPr>
              <w:pStyle w:val="Normal"/>
              <w:jc w:val="center"/>
              <w:rPr>
                <w:color w:val="000000" w:themeColor="text1" w:themeTint="FF" w:themeShade="FF"/>
                <w:sz w:val="28"/>
                <w:szCs w:val="28"/>
              </w:rPr>
            </w:pPr>
            <w:r w:rsidRPr="1462369C" w:rsidR="53E030AD">
              <w:rPr>
                <w:color w:val="000000" w:themeColor="text1" w:themeTint="FF" w:themeShade="FF"/>
                <w:sz w:val="28"/>
                <w:szCs w:val="28"/>
              </w:rPr>
              <w:t>-</w:t>
            </w:r>
          </w:p>
        </w:tc>
      </w:tr>
      <w:tr w:rsidR="1462369C" w:rsidTr="1462369C" w14:paraId="498771BC">
        <w:trPr>
          <w:trHeight w:val="300"/>
        </w:trPr>
        <w:tc>
          <w:tcPr>
            <w:tcW w:w="2538" w:type="dxa"/>
            <w:tcMar/>
          </w:tcPr>
          <w:p w:rsidR="77A100A9" w:rsidP="1462369C" w:rsidRDefault="77A100A9" w14:paraId="60FB3D2E" w14:textId="6341A22E">
            <w:pPr>
              <w:pStyle w:val="Normal"/>
              <w:rPr>
                <w:color w:val="000000" w:themeColor="text1" w:themeTint="FF" w:themeShade="FF"/>
                <w:sz w:val="28"/>
                <w:szCs w:val="28"/>
              </w:rPr>
            </w:pPr>
            <w:proofErr w:type="spellStart"/>
            <w:r w:rsidRPr="1462369C" w:rsidR="77A100A9">
              <w:rPr>
                <w:color w:val="000000" w:themeColor="text1" w:themeTint="FF" w:themeShade="FF"/>
                <w:sz w:val="28"/>
                <w:szCs w:val="28"/>
              </w:rPr>
              <w:t>Protoboard</w:t>
            </w:r>
            <w:proofErr w:type="spellEnd"/>
          </w:p>
        </w:tc>
        <w:tc>
          <w:tcPr>
            <w:tcW w:w="3935" w:type="dxa"/>
            <w:tcMar/>
          </w:tcPr>
          <w:p w:rsidR="69E2ECF3" w:rsidP="1462369C" w:rsidRDefault="69E2ECF3" w14:paraId="26C20E5F" w14:textId="7FCE72DD">
            <w:pPr>
              <w:pStyle w:val="Normal"/>
              <w:rPr>
                <w:color w:val="000000" w:themeColor="text1" w:themeTint="FF" w:themeShade="FF"/>
                <w:sz w:val="28"/>
                <w:szCs w:val="28"/>
              </w:rPr>
            </w:pPr>
            <w:r w:rsidRPr="1462369C" w:rsidR="69E2ECF3">
              <w:rPr>
                <w:color w:val="000000" w:themeColor="text1" w:themeTint="FF" w:themeShade="FF"/>
                <w:sz w:val="28"/>
                <w:szCs w:val="28"/>
              </w:rPr>
              <w:t>Propio</w:t>
            </w:r>
          </w:p>
        </w:tc>
        <w:tc>
          <w:tcPr>
            <w:tcW w:w="2655" w:type="dxa"/>
            <w:tcMar/>
          </w:tcPr>
          <w:p w:rsidR="282368FA" w:rsidP="1462369C" w:rsidRDefault="282368FA" w14:paraId="30CCF9EE" w14:textId="5F8E5A4F">
            <w:pPr>
              <w:pStyle w:val="Normal"/>
              <w:jc w:val="center"/>
              <w:rPr>
                <w:color w:val="000000" w:themeColor="text1" w:themeTint="FF" w:themeShade="FF"/>
                <w:sz w:val="28"/>
                <w:szCs w:val="28"/>
              </w:rPr>
            </w:pPr>
            <w:r w:rsidRPr="1462369C" w:rsidR="282368FA">
              <w:rPr>
                <w:color w:val="000000" w:themeColor="text1" w:themeTint="FF" w:themeShade="FF"/>
                <w:sz w:val="28"/>
                <w:szCs w:val="28"/>
              </w:rPr>
              <w:t>-</w:t>
            </w:r>
          </w:p>
        </w:tc>
      </w:tr>
      <w:tr w:rsidR="1462369C" w:rsidTr="1462369C" w14:paraId="38993B88">
        <w:trPr>
          <w:trHeight w:val="300"/>
        </w:trPr>
        <w:tc>
          <w:tcPr>
            <w:tcW w:w="2538" w:type="dxa"/>
            <w:tcMar/>
          </w:tcPr>
          <w:p w:rsidR="282368FA" w:rsidP="1462369C" w:rsidRDefault="282368FA" w14:paraId="7BC32941" w14:textId="08B8E843">
            <w:pPr>
              <w:pStyle w:val="Normal"/>
              <w:rPr>
                <w:color w:val="000000" w:themeColor="text1" w:themeTint="FF" w:themeShade="FF"/>
                <w:sz w:val="28"/>
                <w:szCs w:val="28"/>
              </w:rPr>
            </w:pPr>
            <w:proofErr w:type="spellStart"/>
            <w:r w:rsidRPr="1462369C" w:rsidR="282368FA">
              <w:rPr>
                <w:color w:val="000000" w:themeColor="text1" w:themeTint="FF" w:themeShade="FF"/>
                <w:sz w:val="28"/>
                <w:szCs w:val="28"/>
              </w:rPr>
              <w:t>Compus</w:t>
            </w:r>
            <w:proofErr w:type="spellEnd"/>
          </w:p>
        </w:tc>
        <w:tc>
          <w:tcPr>
            <w:tcW w:w="3935" w:type="dxa"/>
            <w:tcMar/>
          </w:tcPr>
          <w:p w:rsidR="282368FA" w:rsidP="1462369C" w:rsidRDefault="282368FA" w14:paraId="2E806B7E" w14:textId="126321B2">
            <w:pPr>
              <w:pStyle w:val="Normal"/>
              <w:rPr>
                <w:color w:val="000000" w:themeColor="text1" w:themeTint="FF" w:themeShade="FF"/>
                <w:sz w:val="28"/>
                <w:szCs w:val="28"/>
              </w:rPr>
            </w:pPr>
            <w:r w:rsidRPr="1462369C" w:rsidR="282368FA">
              <w:rPr>
                <w:color w:val="000000" w:themeColor="text1" w:themeTint="FF" w:themeShade="FF"/>
                <w:sz w:val="28"/>
                <w:szCs w:val="28"/>
              </w:rPr>
              <w:t>Propio</w:t>
            </w:r>
          </w:p>
        </w:tc>
        <w:tc>
          <w:tcPr>
            <w:tcW w:w="2655" w:type="dxa"/>
            <w:tcMar/>
          </w:tcPr>
          <w:p w:rsidR="282368FA" w:rsidP="1462369C" w:rsidRDefault="282368FA" w14:paraId="71A0F749" w14:textId="0ACCA976">
            <w:pPr>
              <w:pStyle w:val="Normal"/>
              <w:jc w:val="center"/>
              <w:rPr>
                <w:color w:val="000000" w:themeColor="text1" w:themeTint="FF" w:themeShade="FF"/>
                <w:sz w:val="28"/>
                <w:szCs w:val="28"/>
              </w:rPr>
            </w:pPr>
            <w:r w:rsidRPr="1462369C" w:rsidR="282368FA">
              <w:rPr>
                <w:color w:val="000000" w:themeColor="text1" w:themeTint="FF" w:themeShade="FF"/>
                <w:sz w:val="28"/>
                <w:szCs w:val="28"/>
              </w:rPr>
              <w:t>-</w:t>
            </w:r>
          </w:p>
        </w:tc>
      </w:tr>
    </w:tbl>
    <w:p w:rsidR="1462369C" w:rsidP="1462369C" w:rsidRDefault="1462369C" w14:paraId="7FD709F3" w14:textId="1FB7558E">
      <w:pPr>
        <w:pStyle w:val="Normal"/>
        <w:jc w:val="left"/>
        <w:rPr>
          <w:color w:val="000000" w:themeColor="text1" w:themeTint="FF" w:themeShade="FF"/>
          <w:sz w:val="52"/>
          <w:szCs w:val="52"/>
        </w:rPr>
      </w:pPr>
    </w:p>
    <w:p w:rsidR="79F8C41F" w:rsidP="1462369C" w:rsidRDefault="79F8C41F" w14:paraId="298879AA" w14:textId="20859670">
      <w:pPr>
        <w:pStyle w:val="Normal"/>
        <w:jc w:val="left"/>
        <w:rPr>
          <w:color w:val="000000" w:themeColor="text1" w:themeTint="FF" w:themeShade="FF"/>
          <w:sz w:val="52"/>
          <w:szCs w:val="52"/>
        </w:rPr>
      </w:pPr>
      <w:r w:rsidRPr="1462369C" w:rsidR="79F8C41F">
        <w:rPr>
          <w:color w:val="000000" w:themeColor="text1" w:themeTint="FF" w:themeShade="FF"/>
          <w:sz w:val="52"/>
          <w:szCs w:val="52"/>
        </w:rPr>
        <w:t>Semana 1</w:t>
      </w:r>
    </w:p>
    <w:p w:rsidR="1462369C" w:rsidP="1462369C" w:rsidRDefault="1462369C" w14:paraId="435EE639" w14:textId="44FEC579">
      <w:pPr>
        <w:pStyle w:val="Normal"/>
        <w:jc w:val="left"/>
        <w:rPr>
          <w:color w:val="000000" w:themeColor="text1" w:themeTint="FF" w:themeShade="FF"/>
          <w:sz w:val="52"/>
          <w:szCs w:val="52"/>
        </w:rPr>
      </w:pPr>
    </w:p>
    <w:p w:rsidR="79F8C41F" w:rsidP="1462369C" w:rsidRDefault="79F8C41F" w14:paraId="636CE05C" w14:textId="10406D7A">
      <w:pPr>
        <w:pStyle w:val="Normal"/>
        <w:jc w:val="left"/>
        <w:rPr>
          <w:color w:val="000000" w:themeColor="text1" w:themeTint="FF" w:themeShade="FF"/>
          <w:sz w:val="52"/>
          <w:szCs w:val="52"/>
        </w:rPr>
      </w:pPr>
      <w:r w:rsidRPr="1462369C" w:rsidR="79F8C41F">
        <w:rPr>
          <w:color w:val="000000" w:themeColor="text1" w:themeTint="FF" w:themeShade="FF"/>
          <w:sz w:val="52"/>
          <w:szCs w:val="52"/>
        </w:rPr>
        <w:t>Semana 2</w:t>
      </w:r>
    </w:p>
    <w:p w:rsidR="1462369C" w:rsidP="1462369C" w:rsidRDefault="1462369C" w14:paraId="65F710A5" w14:textId="6F9AA017">
      <w:pPr>
        <w:pStyle w:val="Normal"/>
        <w:jc w:val="left"/>
        <w:rPr>
          <w:color w:val="000000" w:themeColor="text1" w:themeTint="FF" w:themeShade="FF"/>
          <w:sz w:val="52"/>
          <w:szCs w:val="52"/>
        </w:rPr>
      </w:pPr>
    </w:p>
    <w:p w:rsidR="79F8C41F" w:rsidP="1462369C" w:rsidRDefault="79F8C41F" w14:paraId="2B231754" w14:textId="7A2AE3B7">
      <w:pPr>
        <w:pStyle w:val="Normal"/>
        <w:jc w:val="left"/>
        <w:rPr>
          <w:color w:val="000000" w:themeColor="text1" w:themeTint="FF" w:themeShade="FF"/>
          <w:sz w:val="52"/>
          <w:szCs w:val="52"/>
        </w:rPr>
      </w:pPr>
      <w:r w:rsidRPr="1462369C" w:rsidR="79F8C41F">
        <w:rPr>
          <w:color w:val="000000" w:themeColor="text1" w:themeTint="FF" w:themeShade="FF"/>
          <w:sz w:val="52"/>
          <w:szCs w:val="52"/>
        </w:rPr>
        <w:t>Semana 3</w:t>
      </w:r>
    </w:p>
    <w:p w:rsidR="1A7ADDD6" w:rsidP="1462369C" w:rsidRDefault="1A7ADDD6" w14:paraId="7D907992" w14:textId="41D11DEA">
      <w:pPr>
        <w:pStyle w:val="Normal"/>
        <w:jc w:val="left"/>
        <w:rPr>
          <w:color w:val="000000" w:themeColor="text1" w:themeTint="FF" w:themeShade="FF"/>
          <w:sz w:val="40"/>
          <w:szCs w:val="40"/>
        </w:rPr>
      </w:pPr>
      <w:proofErr w:type="spellStart"/>
      <w:r w:rsidRPr="1462369C" w:rsidR="1A7ADDD6">
        <w:rPr>
          <w:color w:val="000000" w:themeColor="text1" w:themeTint="FF" w:themeShade="FF"/>
          <w:sz w:val="40"/>
          <w:szCs w:val="40"/>
        </w:rPr>
        <w:t>Reunion</w:t>
      </w:r>
      <w:proofErr w:type="spellEnd"/>
      <w:r w:rsidRPr="1462369C" w:rsidR="1A7ADDD6">
        <w:rPr>
          <w:color w:val="000000" w:themeColor="text1" w:themeTint="FF" w:themeShade="FF"/>
          <w:sz w:val="40"/>
          <w:szCs w:val="40"/>
        </w:rPr>
        <w:t xml:space="preserve"> Diaria: 16/04/24</w:t>
      </w:r>
    </w:p>
    <w:p w:rsidR="1A7ADDD6" w:rsidP="1462369C" w:rsidRDefault="1A7ADDD6" w14:paraId="45408373" w14:textId="4D6ED4F2">
      <w:pPr>
        <w:pStyle w:val="ListParagraph"/>
        <w:numPr>
          <w:ilvl w:val="0"/>
          <w:numId w:val="26"/>
        </w:numPr>
        <w:jc w:val="left"/>
        <w:rPr>
          <w:color w:val="000000" w:themeColor="text1" w:themeTint="FF" w:themeShade="FF"/>
          <w:sz w:val="28"/>
          <w:szCs w:val="28"/>
        </w:rPr>
      </w:pPr>
      <w:r w:rsidRPr="1462369C" w:rsidR="1A7ADDD6">
        <w:rPr>
          <w:color w:val="000000" w:themeColor="text1" w:themeTint="FF" w:themeShade="FF"/>
          <w:sz w:val="28"/>
          <w:szCs w:val="28"/>
        </w:rPr>
        <w:t>Se trabaja en el logo</w:t>
      </w:r>
    </w:p>
    <w:p w:rsidR="1462369C" w:rsidP="1462369C" w:rsidRDefault="1462369C" w14:paraId="761CD185" w14:textId="46BD4950">
      <w:pPr>
        <w:pStyle w:val="ListParagraph"/>
        <w:numPr>
          <w:ilvl w:val="0"/>
          <w:numId w:val="26"/>
        </w:numPr>
        <w:jc w:val="left"/>
        <w:rPr>
          <w:color w:val="000000" w:themeColor="text1" w:themeTint="FF" w:themeShade="FF"/>
          <w:sz w:val="28"/>
          <w:szCs w:val="28"/>
        </w:rPr>
      </w:pPr>
    </w:p>
    <w:p w:rsidR="79F8C41F" w:rsidP="1462369C" w:rsidRDefault="79F8C41F" w14:paraId="736EC9AE" w14:textId="73041FA3">
      <w:pPr>
        <w:pStyle w:val="Normal"/>
        <w:jc w:val="left"/>
        <w:rPr>
          <w:color w:val="000000" w:themeColor="text1" w:themeTint="FF" w:themeShade="FF"/>
          <w:sz w:val="52"/>
          <w:szCs w:val="52"/>
        </w:rPr>
      </w:pPr>
      <w:r w:rsidRPr="1462369C" w:rsidR="79F8C41F">
        <w:rPr>
          <w:color w:val="000000" w:themeColor="text1" w:themeTint="FF" w:themeShade="FF"/>
          <w:sz w:val="52"/>
          <w:szCs w:val="52"/>
        </w:rPr>
        <w:t>Semana 4</w:t>
      </w:r>
    </w:p>
    <w:p w:rsidR="089F0D99" w:rsidP="1462369C" w:rsidRDefault="089F0D99" w14:paraId="7DB6EC89" w14:textId="0D5AF288">
      <w:pPr>
        <w:pStyle w:val="Normal"/>
        <w:jc w:val="left"/>
        <w:rPr>
          <w:color w:val="000000" w:themeColor="text1" w:themeTint="FF" w:themeShade="FF"/>
          <w:sz w:val="40"/>
          <w:szCs w:val="40"/>
        </w:rPr>
      </w:pPr>
      <w:proofErr w:type="spellStart"/>
      <w:r w:rsidRPr="1462369C" w:rsidR="089F0D99">
        <w:rPr>
          <w:color w:val="000000" w:themeColor="text1" w:themeTint="FF" w:themeShade="FF"/>
          <w:sz w:val="40"/>
          <w:szCs w:val="40"/>
        </w:rPr>
        <w:t>Reunion</w:t>
      </w:r>
      <w:proofErr w:type="spellEnd"/>
      <w:r w:rsidRPr="1462369C" w:rsidR="089F0D99">
        <w:rPr>
          <w:color w:val="000000" w:themeColor="text1" w:themeTint="FF" w:themeShade="FF"/>
          <w:sz w:val="40"/>
          <w:szCs w:val="40"/>
        </w:rPr>
        <w:t xml:space="preserve"> Diaria: 17/04/24</w:t>
      </w:r>
    </w:p>
    <w:p w:rsidR="089F0D99" w:rsidP="1462369C" w:rsidRDefault="089F0D99" w14:paraId="0ED2F764" w14:textId="445CD424">
      <w:pPr>
        <w:pStyle w:val="ListParagraph"/>
        <w:numPr>
          <w:ilvl w:val="0"/>
          <w:numId w:val="24"/>
        </w:numPr>
        <w:jc w:val="left"/>
        <w:rPr>
          <w:color w:val="000000" w:themeColor="text1" w:themeTint="FF" w:themeShade="FF"/>
          <w:sz w:val="28"/>
          <w:szCs w:val="28"/>
        </w:rPr>
      </w:pPr>
      <w:r w:rsidRPr="1462369C" w:rsidR="089F0D99">
        <w:rPr>
          <w:color w:val="000000" w:themeColor="text1" w:themeTint="FF" w:themeShade="FF"/>
          <w:sz w:val="28"/>
          <w:szCs w:val="28"/>
        </w:rPr>
        <w:t>Se</w:t>
      </w:r>
      <w:r w:rsidRPr="1462369C" w:rsidR="62B1F2DB">
        <w:rPr>
          <w:color w:val="000000" w:themeColor="text1" w:themeTint="FF" w:themeShade="FF"/>
          <w:sz w:val="28"/>
          <w:szCs w:val="28"/>
        </w:rPr>
        <w:t xml:space="preserve"> define</w:t>
      </w:r>
    </w:p>
    <w:p w:rsidR="089F0D99" w:rsidP="1462369C" w:rsidRDefault="089F0D99" w14:paraId="0C52172B" w14:textId="705ECB9E">
      <w:pPr>
        <w:pStyle w:val="ListParagraph"/>
        <w:ind w:left="720"/>
        <w:jc w:val="left"/>
      </w:pPr>
      <w:r w:rsidR="089F0D99">
        <w:drawing>
          <wp:inline wp14:editId="01C3A320" wp14:anchorId="0AECAFF9">
            <wp:extent cx="1688480" cy="1622524"/>
            <wp:effectExtent l="0" t="0" r="0" b="0"/>
            <wp:docPr id="1771982910" name="" title=""/>
            <wp:cNvGraphicFramePr>
              <a:graphicFrameLocks noChangeAspect="1"/>
            </wp:cNvGraphicFramePr>
            <a:graphic>
              <a:graphicData uri="http://schemas.openxmlformats.org/drawingml/2006/picture">
                <pic:pic>
                  <pic:nvPicPr>
                    <pic:cNvPr id="0" name=""/>
                    <pic:cNvPicPr/>
                  </pic:nvPicPr>
                  <pic:blipFill>
                    <a:blip r:embed="R003dd21ce2cc408f">
                      <a:extLst>
                        <a:ext xmlns:a="http://schemas.openxmlformats.org/drawingml/2006/main" uri="{28A0092B-C50C-407E-A947-70E740481C1C}">
                          <a14:useLocalDpi val="0"/>
                        </a:ext>
                      </a:extLst>
                    </a:blip>
                    <a:stretch>
                      <a:fillRect/>
                    </a:stretch>
                  </pic:blipFill>
                  <pic:spPr>
                    <a:xfrm>
                      <a:off x="0" y="0"/>
                      <a:ext cx="1688480" cy="1622524"/>
                    </a:xfrm>
                    <a:prstGeom prst="rect">
                      <a:avLst/>
                    </a:prstGeom>
                  </pic:spPr>
                </pic:pic>
              </a:graphicData>
            </a:graphic>
          </wp:inline>
        </w:drawing>
      </w:r>
    </w:p>
    <w:p w:rsidR="255B818F" w:rsidP="1462369C" w:rsidRDefault="255B818F" w14:paraId="6DCDF514" w14:textId="1929382A">
      <w:pPr>
        <w:pStyle w:val="ListParagraph"/>
        <w:numPr>
          <w:ilvl w:val="0"/>
          <w:numId w:val="25"/>
        </w:numPr>
        <w:jc w:val="left"/>
        <w:rPr>
          <w:sz w:val="28"/>
          <w:szCs w:val="28"/>
        </w:rPr>
      </w:pPr>
      <w:r w:rsidRPr="1462369C" w:rsidR="255B818F">
        <w:rPr>
          <w:sz w:val="28"/>
          <w:szCs w:val="28"/>
        </w:rPr>
        <w:t>Se consiguen bolsas</w:t>
      </w:r>
    </w:p>
    <w:p w:rsidR="79F8C41F" w:rsidP="1462369C" w:rsidRDefault="79F8C41F" w14:paraId="18896E6D" w14:textId="053474CA">
      <w:pPr>
        <w:pStyle w:val="Normal"/>
        <w:jc w:val="left"/>
        <w:rPr>
          <w:color w:val="000000" w:themeColor="text1" w:themeTint="FF" w:themeShade="FF"/>
          <w:sz w:val="52"/>
          <w:szCs w:val="52"/>
        </w:rPr>
      </w:pPr>
      <w:r w:rsidRPr="1462369C" w:rsidR="79F8C41F">
        <w:rPr>
          <w:color w:val="000000" w:themeColor="text1" w:themeTint="FF" w:themeShade="FF"/>
          <w:sz w:val="52"/>
          <w:szCs w:val="52"/>
        </w:rPr>
        <w:t>Semana 5</w:t>
      </w:r>
    </w:p>
    <w:p w:rsidR="7FEE7286" w:rsidP="1462369C" w:rsidRDefault="7FEE7286" w14:paraId="2E76EC20" w14:textId="22CEEAC6">
      <w:pPr>
        <w:pStyle w:val="Normal"/>
        <w:jc w:val="left"/>
        <w:rPr>
          <w:color w:val="000000" w:themeColor="text1" w:themeTint="FF" w:themeShade="FF"/>
          <w:sz w:val="40"/>
          <w:szCs w:val="40"/>
        </w:rPr>
      </w:pPr>
      <w:proofErr w:type="spellStart"/>
      <w:r w:rsidRPr="1462369C" w:rsidR="7FEE7286">
        <w:rPr>
          <w:color w:val="000000" w:themeColor="text1" w:themeTint="FF" w:themeShade="FF"/>
          <w:sz w:val="40"/>
          <w:szCs w:val="40"/>
        </w:rPr>
        <w:t>Reunion</w:t>
      </w:r>
      <w:proofErr w:type="spellEnd"/>
      <w:r w:rsidRPr="1462369C" w:rsidR="7FEE7286">
        <w:rPr>
          <w:color w:val="000000" w:themeColor="text1" w:themeTint="FF" w:themeShade="FF"/>
          <w:sz w:val="40"/>
          <w:szCs w:val="40"/>
        </w:rPr>
        <w:t xml:space="preserve"> Diaria: 23/04/24</w:t>
      </w:r>
    </w:p>
    <w:p w:rsidR="36247B48" w:rsidP="1462369C" w:rsidRDefault="36247B48" w14:paraId="3CF123A7" w14:textId="1688F6A2">
      <w:pPr>
        <w:pStyle w:val="ListParagraph"/>
        <w:numPr>
          <w:ilvl w:val="0"/>
          <w:numId w:val="23"/>
        </w:numPr>
        <w:jc w:val="left"/>
        <w:rPr>
          <w:color w:val="000000" w:themeColor="text1" w:themeTint="FF" w:themeShade="FF"/>
          <w:sz w:val="28"/>
          <w:szCs w:val="28"/>
        </w:rPr>
      </w:pPr>
      <w:r w:rsidRPr="1462369C" w:rsidR="36247B48">
        <w:rPr>
          <w:color w:val="000000" w:themeColor="text1" w:themeTint="FF" w:themeShade="FF"/>
          <w:sz w:val="28"/>
          <w:szCs w:val="28"/>
        </w:rPr>
        <w:t>Se crea objetivo de usuario</w:t>
      </w:r>
    </w:p>
    <w:p w:rsidR="36247B48" w:rsidP="1462369C" w:rsidRDefault="36247B48" w14:paraId="7E468E39" w14:textId="713CB870">
      <w:pPr>
        <w:pStyle w:val="ListParagraph"/>
        <w:numPr>
          <w:ilvl w:val="0"/>
          <w:numId w:val="23"/>
        </w:numPr>
        <w:jc w:val="left"/>
        <w:rPr>
          <w:color w:val="000000" w:themeColor="text1" w:themeTint="FF" w:themeShade="FF"/>
          <w:sz w:val="28"/>
          <w:szCs w:val="28"/>
        </w:rPr>
      </w:pPr>
      <w:r w:rsidRPr="1462369C" w:rsidR="36247B48">
        <w:rPr>
          <w:color w:val="000000" w:themeColor="text1" w:themeTint="FF" w:themeShade="FF"/>
          <w:sz w:val="28"/>
          <w:szCs w:val="28"/>
        </w:rPr>
        <w:t>Charla sobre marketing</w:t>
      </w:r>
    </w:p>
    <w:p w:rsidR="36247B48" w:rsidP="1462369C" w:rsidRDefault="36247B48" w14:paraId="4233552F" w14:textId="009ED91C">
      <w:pPr>
        <w:pStyle w:val="ListParagraph"/>
        <w:numPr>
          <w:ilvl w:val="0"/>
          <w:numId w:val="23"/>
        </w:numPr>
        <w:jc w:val="left"/>
        <w:rPr>
          <w:color w:val="000000" w:themeColor="text1" w:themeTint="FF" w:themeShade="FF"/>
          <w:sz w:val="28"/>
          <w:szCs w:val="28"/>
        </w:rPr>
      </w:pPr>
      <w:r w:rsidRPr="1462369C" w:rsidR="36247B48">
        <w:rPr>
          <w:color w:val="000000" w:themeColor="text1" w:themeTint="FF" w:themeShade="FF"/>
          <w:sz w:val="28"/>
          <w:szCs w:val="28"/>
        </w:rPr>
        <w:t xml:space="preserve">Se ve como redactar correctamente una carta para </w:t>
      </w:r>
      <w:proofErr w:type="spellStart"/>
      <w:r w:rsidRPr="1462369C" w:rsidR="36247B48">
        <w:rPr>
          <w:color w:val="000000" w:themeColor="text1" w:themeTint="FF" w:themeShade="FF"/>
          <w:sz w:val="28"/>
          <w:szCs w:val="28"/>
        </w:rPr>
        <w:t>sposor</w:t>
      </w:r>
      <w:proofErr w:type="spellEnd"/>
    </w:p>
    <w:p w:rsidR="79F8C41F" w:rsidP="1462369C" w:rsidRDefault="79F8C41F" w14:paraId="77A3358F" w14:textId="542E91C7">
      <w:pPr>
        <w:pStyle w:val="Normal"/>
        <w:jc w:val="left"/>
        <w:rPr>
          <w:color w:val="000000" w:themeColor="text1" w:themeTint="FF" w:themeShade="FF"/>
          <w:sz w:val="52"/>
          <w:szCs w:val="52"/>
        </w:rPr>
      </w:pPr>
      <w:r w:rsidRPr="1462369C" w:rsidR="79F8C41F">
        <w:rPr>
          <w:color w:val="000000" w:themeColor="text1" w:themeTint="FF" w:themeShade="FF"/>
          <w:sz w:val="52"/>
          <w:szCs w:val="52"/>
        </w:rPr>
        <w:t>Semana 6</w:t>
      </w:r>
    </w:p>
    <w:p w:rsidR="0D48C41B" w:rsidP="1462369C" w:rsidRDefault="0D48C41B" w14:paraId="5007912B" w14:textId="7ACD8D37">
      <w:pPr>
        <w:pStyle w:val="Normal"/>
        <w:jc w:val="left"/>
        <w:rPr>
          <w:color w:val="000000" w:themeColor="text1" w:themeTint="FF" w:themeShade="FF"/>
          <w:sz w:val="40"/>
          <w:szCs w:val="40"/>
        </w:rPr>
      </w:pPr>
      <w:proofErr w:type="spellStart"/>
      <w:r w:rsidRPr="1462369C" w:rsidR="0D48C41B">
        <w:rPr>
          <w:color w:val="000000" w:themeColor="text1" w:themeTint="FF" w:themeShade="FF"/>
          <w:sz w:val="40"/>
          <w:szCs w:val="40"/>
        </w:rPr>
        <w:t>Reunion</w:t>
      </w:r>
      <w:proofErr w:type="spellEnd"/>
      <w:r w:rsidRPr="1462369C" w:rsidR="0D48C41B">
        <w:rPr>
          <w:color w:val="000000" w:themeColor="text1" w:themeTint="FF" w:themeShade="FF"/>
          <w:sz w:val="40"/>
          <w:szCs w:val="40"/>
        </w:rPr>
        <w:t xml:space="preserve"> Diaria: </w:t>
      </w:r>
      <w:r w:rsidRPr="1462369C" w:rsidR="601C1DC4">
        <w:rPr>
          <w:color w:val="000000" w:themeColor="text1" w:themeTint="FF" w:themeShade="FF"/>
          <w:sz w:val="40"/>
          <w:szCs w:val="40"/>
        </w:rPr>
        <w:t>30</w:t>
      </w:r>
      <w:r w:rsidRPr="1462369C" w:rsidR="0D48C41B">
        <w:rPr>
          <w:color w:val="000000" w:themeColor="text1" w:themeTint="FF" w:themeShade="FF"/>
          <w:sz w:val="40"/>
          <w:szCs w:val="40"/>
        </w:rPr>
        <w:t>/04/24</w:t>
      </w:r>
    </w:p>
    <w:p w:rsidR="631D8597" w:rsidP="1462369C" w:rsidRDefault="631D8597" w14:paraId="07646A2A" w14:textId="1FF636BD">
      <w:pPr>
        <w:pStyle w:val="ListParagraph"/>
        <w:numPr>
          <w:ilvl w:val="0"/>
          <w:numId w:val="22"/>
        </w:numPr>
        <w:jc w:val="left"/>
        <w:rPr>
          <w:color w:val="000000" w:themeColor="text1" w:themeTint="FF" w:themeShade="FF"/>
          <w:sz w:val="28"/>
          <w:szCs w:val="28"/>
        </w:rPr>
      </w:pPr>
      <w:r w:rsidRPr="1462369C" w:rsidR="631D8597">
        <w:rPr>
          <w:color w:val="000000" w:themeColor="text1" w:themeTint="FF" w:themeShade="FF"/>
          <w:sz w:val="28"/>
          <w:szCs w:val="28"/>
        </w:rPr>
        <w:t>Investigar sobre cargadores de litio</w:t>
      </w:r>
    </w:p>
    <w:p w:rsidR="631D8597" w:rsidP="1462369C" w:rsidRDefault="631D8597" w14:paraId="5EA7E5B0" w14:textId="2C8F2488">
      <w:pPr>
        <w:pStyle w:val="ListParagraph"/>
        <w:numPr>
          <w:ilvl w:val="0"/>
          <w:numId w:val="22"/>
        </w:numPr>
        <w:jc w:val="left"/>
        <w:rPr>
          <w:color w:val="000000" w:themeColor="text1" w:themeTint="FF" w:themeShade="FF"/>
          <w:sz w:val="28"/>
          <w:szCs w:val="28"/>
        </w:rPr>
      </w:pPr>
      <w:r w:rsidRPr="1462369C" w:rsidR="631D8597">
        <w:rPr>
          <w:color w:val="000000" w:themeColor="text1" w:themeTint="FF" w:themeShade="FF"/>
          <w:sz w:val="28"/>
          <w:szCs w:val="28"/>
        </w:rPr>
        <w:t xml:space="preserve">Dividir </w:t>
      </w:r>
      <w:proofErr w:type="spellStart"/>
      <w:r w:rsidRPr="1462369C" w:rsidR="631D8597">
        <w:rPr>
          <w:color w:val="000000" w:themeColor="text1" w:themeTint="FF" w:themeShade="FF"/>
          <w:sz w:val="28"/>
          <w:szCs w:val="28"/>
        </w:rPr>
        <w:t>areas</w:t>
      </w:r>
      <w:proofErr w:type="spellEnd"/>
      <w:r w:rsidRPr="1462369C" w:rsidR="631D8597">
        <w:rPr>
          <w:color w:val="000000" w:themeColor="text1" w:themeTint="FF" w:themeShade="FF"/>
          <w:sz w:val="28"/>
          <w:szCs w:val="28"/>
        </w:rPr>
        <w:t xml:space="preserve"> de software</w:t>
      </w:r>
    </w:p>
    <w:p w:rsidR="2EDFE05B" w:rsidP="1462369C" w:rsidRDefault="2EDFE05B" w14:paraId="3D74120A" w14:textId="2F902B07">
      <w:pPr>
        <w:pStyle w:val="ListParagraph"/>
        <w:numPr>
          <w:ilvl w:val="0"/>
          <w:numId w:val="22"/>
        </w:numPr>
        <w:jc w:val="left"/>
        <w:rPr>
          <w:color w:val="000000" w:themeColor="text1" w:themeTint="FF" w:themeShade="FF"/>
          <w:sz w:val="28"/>
          <w:szCs w:val="28"/>
        </w:rPr>
      </w:pPr>
      <w:r w:rsidRPr="1462369C" w:rsidR="2EDFE05B">
        <w:rPr>
          <w:color w:val="000000" w:themeColor="text1" w:themeTint="FF" w:themeShade="FF"/>
          <w:sz w:val="28"/>
          <w:szCs w:val="28"/>
        </w:rPr>
        <w:t>Se crea lista de presupuesto de materiales</w:t>
      </w:r>
    </w:p>
    <w:p w:rsidR="79F8C41F" w:rsidP="1462369C" w:rsidRDefault="79F8C41F" w14:paraId="2212A2A8" w14:textId="2CC6E66F">
      <w:pPr>
        <w:pStyle w:val="Normal"/>
        <w:jc w:val="left"/>
        <w:rPr>
          <w:color w:val="000000" w:themeColor="text1" w:themeTint="FF" w:themeShade="FF"/>
          <w:sz w:val="52"/>
          <w:szCs w:val="52"/>
        </w:rPr>
      </w:pPr>
      <w:r w:rsidRPr="1462369C" w:rsidR="79F8C41F">
        <w:rPr>
          <w:color w:val="000000" w:themeColor="text1" w:themeTint="FF" w:themeShade="FF"/>
          <w:sz w:val="52"/>
          <w:szCs w:val="52"/>
        </w:rPr>
        <w:t>Semana 7</w:t>
      </w:r>
    </w:p>
    <w:p w:rsidR="7D16C63C" w:rsidP="1462369C" w:rsidRDefault="7D16C63C" w14:paraId="7E103FDB" w14:textId="3009126D">
      <w:pPr>
        <w:pStyle w:val="Normal"/>
        <w:jc w:val="left"/>
        <w:rPr>
          <w:color w:val="000000" w:themeColor="text1" w:themeTint="FF" w:themeShade="FF"/>
          <w:sz w:val="28"/>
          <w:szCs w:val="28"/>
        </w:rPr>
      </w:pPr>
      <w:proofErr w:type="spellStart"/>
      <w:r w:rsidRPr="1462369C" w:rsidR="7D16C63C">
        <w:rPr>
          <w:color w:val="000000" w:themeColor="text1" w:themeTint="FF" w:themeShade="FF"/>
          <w:sz w:val="40"/>
          <w:szCs w:val="40"/>
        </w:rPr>
        <w:t>Reunion</w:t>
      </w:r>
      <w:proofErr w:type="spellEnd"/>
      <w:r w:rsidRPr="1462369C" w:rsidR="7D16C63C">
        <w:rPr>
          <w:color w:val="000000" w:themeColor="text1" w:themeTint="FF" w:themeShade="FF"/>
          <w:sz w:val="40"/>
          <w:szCs w:val="40"/>
        </w:rPr>
        <w:t xml:space="preserve"> Diaria: 03/05/24</w:t>
      </w:r>
    </w:p>
    <w:p w:rsidR="3F098028" w:rsidP="1462369C" w:rsidRDefault="3F098028" w14:paraId="1A9AD8E3" w14:textId="787E0608">
      <w:pPr>
        <w:pStyle w:val="ListParagraph"/>
        <w:numPr>
          <w:ilvl w:val="0"/>
          <w:numId w:val="21"/>
        </w:numPr>
        <w:jc w:val="left"/>
        <w:rPr>
          <w:color w:val="000000" w:themeColor="text1" w:themeTint="FF" w:themeShade="FF"/>
          <w:sz w:val="28"/>
          <w:szCs w:val="28"/>
        </w:rPr>
      </w:pPr>
      <w:r w:rsidRPr="1462369C" w:rsidR="3F098028">
        <w:rPr>
          <w:color w:val="000000" w:themeColor="text1" w:themeTint="FF" w:themeShade="FF"/>
          <w:sz w:val="28"/>
          <w:szCs w:val="28"/>
        </w:rPr>
        <w:t>Se ven los materiales y comentes que se necesiten a futuro.</w:t>
      </w:r>
    </w:p>
    <w:p w:rsidR="3F098028" w:rsidP="1462369C" w:rsidRDefault="3F098028" w14:paraId="1EEAB463" w14:textId="278ADE47">
      <w:pPr>
        <w:pStyle w:val="ListParagraph"/>
        <w:numPr>
          <w:ilvl w:val="0"/>
          <w:numId w:val="21"/>
        </w:numPr>
        <w:jc w:val="left"/>
        <w:rPr>
          <w:color w:val="000000" w:themeColor="text1" w:themeTint="FF" w:themeShade="FF"/>
          <w:sz w:val="28"/>
          <w:szCs w:val="28"/>
        </w:rPr>
      </w:pPr>
      <w:r w:rsidRPr="1462369C" w:rsidR="3F098028">
        <w:rPr>
          <w:color w:val="000000" w:themeColor="text1" w:themeTint="FF" w:themeShade="FF"/>
          <w:sz w:val="28"/>
          <w:szCs w:val="28"/>
        </w:rPr>
        <w:t>Se investiga sobre cartuchos de aire.</w:t>
      </w:r>
    </w:p>
    <w:p w:rsidR="79F8C41F" w:rsidP="1462369C" w:rsidRDefault="79F8C41F" w14:paraId="320F8876" w14:textId="45EB00F3">
      <w:pPr>
        <w:pStyle w:val="Normal"/>
        <w:jc w:val="left"/>
        <w:rPr>
          <w:color w:val="000000" w:themeColor="text1" w:themeTint="FF" w:themeShade="FF"/>
          <w:sz w:val="52"/>
          <w:szCs w:val="52"/>
        </w:rPr>
      </w:pPr>
      <w:r w:rsidRPr="1462369C" w:rsidR="79F8C41F">
        <w:rPr>
          <w:color w:val="000000" w:themeColor="text1" w:themeTint="FF" w:themeShade="FF"/>
          <w:sz w:val="52"/>
          <w:szCs w:val="52"/>
        </w:rPr>
        <w:t>Semana 8</w:t>
      </w:r>
    </w:p>
    <w:p w:rsidR="30C71C79" w:rsidP="1462369C" w:rsidRDefault="30C71C79" w14:paraId="3D04BD97" w14:textId="796FB6E7">
      <w:pPr>
        <w:pStyle w:val="Normal"/>
        <w:jc w:val="left"/>
        <w:rPr>
          <w:color w:val="000000" w:themeColor="text1" w:themeTint="FF" w:themeShade="FF"/>
          <w:sz w:val="40"/>
          <w:szCs w:val="40"/>
        </w:rPr>
      </w:pPr>
      <w:proofErr w:type="spellStart"/>
      <w:r w:rsidRPr="1462369C" w:rsidR="30C71C79">
        <w:rPr>
          <w:color w:val="000000" w:themeColor="text1" w:themeTint="FF" w:themeShade="FF"/>
          <w:sz w:val="40"/>
          <w:szCs w:val="40"/>
        </w:rPr>
        <w:t>Reunion</w:t>
      </w:r>
      <w:proofErr w:type="spellEnd"/>
      <w:r w:rsidRPr="1462369C" w:rsidR="30C71C79">
        <w:rPr>
          <w:color w:val="000000" w:themeColor="text1" w:themeTint="FF" w:themeShade="FF"/>
          <w:sz w:val="40"/>
          <w:szCs w:val="40"/>
        </w:rPr>
        <w:t xml:space="preserve"> Diaria: 07/05/24</w:t>
      </w:r>
    </w:p>
    <w:p w:rsidR="717159ED" w:rsidP="1462369C" w:rsidRDefault="717159ED" w14:paraId="52660AC6" w14:textId="25F33DA5">
      <w:pPr>
        <w:pStyle w:val="ListParagraph"/>
        <w:numPr>
          <w:ilvl w:val="0"/>
          <w:numId w:val="20"/>
        </w:numPr>
        <w:jc w:val="left"/>
        <w:rPr>
          <w:color w:val="000000" w:themeColor="text1" w:themeTint="FF" w:themeShade="FF"/>
          <w:sz w:val="28"/>
          <w:szCs w:val="28"/>
        </w:rPr>
      </w:pPr>
      <w:r w:rsidRPr="1462369C" w:rsidR="717159ED">
        <w:rPr>
          <w:color w:val="000000" w:themeColor="text1" w:themeTint="FF" w:themeShade="FF"/>
          <w:sz w:val="28"/>
          <w:szCs w:val="28"/>
        </w:rPr>
        <w:t xml:space="preserve">Se definen mejor las </w:t>
      </w:r>
      <w:proofErr w:type="spellStart"/>
      <w:r w:rsidRPr="1462369C" w:rsidR="717159ED">
        <w:rPr>
          <w:color w:val="000000" w:themeColor="text1" w:themeTint="FF" w:themeShade="FF"/>
          <w:sz w:val="28"/>
          <w:szCs w:val="28"/>
        </w:rPr>
        <w:t>areas</w:t>
      </w:r>
      <w:proofErr w:type="spellEnd"/>
      <w:r w:rsidRPr="1462369C" w:rsidR="717159ED">
        <w:rPr>
          <w:color w:val="000000" w:themeColor="text1" w:themeTint="FF" w:themeShade="FF"/>
          <w:sz w:val="28"/>
          <w:szCs w:val="28"/>
        </w:rPr>
        <w:t xml:space="preserve"> de trabajo, como que Dafne se fija </w:t>
      </w:r>
      <w:proofErr w:type="gramStart"/>
      <w:r w:rsidRPr="1462369C" w:rsidR="717159ED">
        <w:rPr>
          <w:color w:val="000000" w:themeColor="text1" w:themeTint="FF" w:themeShade="FF"/>
          <w:sz w:val="28"/>
          <w:szCs w:val="28"/>
        </w:rPr>
        <w:t>mas</w:t>
      </w:r>
      <w:proofErr w:type="gramEnd"/>
      <w:r w:rsidRPr="1462369C" w:rsidR="717159ED">
        <w:rPr>
          <w:color w:val="000000" w:themeColor="text1" w:themeTint="FF" w:themeShade="FF"/>
          <w:sz w:val="28"/>
          <w:szCs w:val="28"/>
        </w:rPr>
        <w:t xml:space="preserve"> de los cartuchos de aire y Micaela se fija </w:t>
      </w:r>
      <w:proofErr w:type="gramStart"/>
      <w:r w:rsidRPr="1462369C" w:rsidR="717159ED">
        <w:rPr>
          <w:color w:val="000000" w:themeColor="text1" w:themeTint="FF" w:themeShade="FF"/>
          <w:sz w:val="28"/>
          <w:szCs w:val="28"/>
        </w:rPr>
        <w:t>mas</w:t>
      </w:r>
      <w:proofErr w:type="gramEnd"/>
      <w:r w:rsidRPr="1462369C" w:rsidR="717159ED">
        <w:rPr>
          <w:color w:val="000000" w:themeColor="text1" w:themeTint="FF" w:themeShade="FF"/>
          <w:sz w:val="28"/>
          <w:szCs w:val="28"/>
        </w:rPr>
        <w:t xml:space="preserve"> del sensorMPU6050</w:t>
      </w:r>
    </w:p>
    <w:p w:rsidR="3D5D7A25" w:rsidP="1462369C" w:rsidRDefault="3D5D7A25" w14:paraId="5D747AA3" w14:textId="320FCD78">
      <w:pPr>
        <w:pStyle w:val="ListParagraph"/>
        <w:numPr>
          <w:ilvl w:val="0"/>
          <w:numId w:val="20"/>
        </w:numPr>
        <w:jc w:val="left"/>
        <w:rPr>
          <w:color w:val="000000" w:themeColor="text1" w:themeTint="FF" w:themeShade="FF"/>
          <w:sz w:val="28"/>
          <w:szCs w:val="28"/>
        </w:rPr>
      </w:pPr>
      <w:r w:rsidRPr="1462369C" w:rsidR="3D5D7A25">
        <w:rPr>
          <w:color w:val="000000" w:themeColor="text1" w:themeTint="FF" w:themeShade="FF"/>
          <w:sz w:val="28"/>
          <w:szCs w:val="28"/>
        </w:rPr>
        <w:t xml:space="preserve">Se consigue una </w:t>
      </w:r>
      <w:proofErr w:type="spellStart"/>
      <w:r w:rsidRPr="1462369C" w:rsidR="3D5D7A25">
        <w:rPr>
          <w:color w:val="000000" w:themeColor="text1" w:themeTint="FF" w:themeShade="FF"/>
          <w:sz w:val="28"/>
          <w:szCs w:val="28"/>
        </w:rPr>
        <w:t>bateria</w:t>
      </w:r>
      <w:proofErr w:type="spellEnd"/>
      <w:r w:rsidRPr="1462369C" w:rsidR="3D5D7A25">
        <w:rPr>
          <w:color w:val="000000" w:themeColor="text1" w:themeTint="FF" w:themeShade="FF"/>
          <w:sz w:val="28"/>
          <w:szCs w:val="28"/>
        </w:rPr>
        <w:t xml:space="preserve"> de litio</w:t>
      </w:r>
      <w:r w:rsidRPr="1462369C" w:rsidR="66802B1B">
        <w:rPr>
          <w:color w:val="000000" w:themeColor="text1" w:themeTint="FF" w:themeShade="FF"/>
          <w:sz w:val="28"/>
          <w:szCs w:val="28"/>
        </w:rPr>
        <w:t>.</w:t>
      </w:r>
    </w:p>
    <w:p w:rsidR="3D5D7A25" w:rsidP="1462369C" w:rsidRDefault="3D5D7A25" w14:paraId="1C31BD87" w14:textId="6B0AD4E6">
      <w:pPr>
        <w:pStyle w:val="ListParagraph"/>
        <w:numPr>
          <w:ilvl w:val="0"/>
          <w:numId w:val="20"/>
        </w:numPr>
        <w:jc w:val="left"/>
        <w:rPr>
          <w:color w:val="000000" w:themeColor="text1" w:themeTint="FF" w:themeShade="FF"/>
          <w:sz w:val="28"/>
          <w:szCs w:val="28"/>
        </w:rPr>
      </w:pPr>
      <w:r w:rsidRPr="1462369C" w:rsidR="3D5D7A25">
        <w:rPr>
          <w:color w:val="000000" w:themeColor="text1" w:themeTint="FF" w:themeShade="FF"/>
          <w:sz w:val="28"/>
          <w:szCs w:val="28"/>
        </w:rPr>
        <w:t>Se busca ayuda para poder definir el sistema de abertura de los cartuchos</w:t>
      </w:r>
      <w:r w:rsidRPr="1462369C" w:rsidR="41796318">
        <w:rPr>
          <w:color w:val="000000" w:themeColor="text1" w:themeTint="FF" w:themeShade="FF"/>
          <w:sz w:val="28"/>
          <w:szCs w:val="28"/>
        </w:rPr>
        <w:t>.</w:t>
      </w:r>
    </w:p>
    <w:p w:rsidR="41796318" w:rsidP="1462369C" w:rsidRDefault="41796318" w14:paraId="25B7D333" w14:textId="7F411CFE">
      <w:pPr>
        <w:pStyle w:val="ListParagraph"/>
        <w:numPr>
          <w:ilvl w:val="0"/>
          <w:numId w:val="20"/>
        </w:numPr>
        <w:jc w:val="left"/>
        <w:rPr>
          <w:color w:val="000000" w:themeColor="text1" w:themeTint="FF" w:themeShade="FF"/>
          <w:sz w:val="28"/>
          <w:szCs w:val="28"/>
        </w:rPr>
      </w:pPr>
      <w:r w:rsidRPr="1462369C" w:rsidR="41796318">
        <w:rPr>
          <w:color w:val="000000" w:themeColor="text1" w:themeTint="FF" w:themeShade="FF"/>
          <w:sz w:val="28"/>
          <w:szCs w:val="28"/>
        </w:rPr>
        <w:t>Se redactan cartas para sponsor.</w:t>
      </w:r>
    </w:p>
    <w:p w:rsidR="79F8C41F" w:rsidP="1462369C" w:rsidRDefault="79F8C41F" w14:paraId="455D3479" w14:textId="15166068">
      <w:pPr>
        <w:pStyle w:val="Normal"/>
        <w:jc w:val="left"/>
        <w:rPr>
          <w:color w:val="000000" w:themeColor="text1" w:themeTint="FF" w:themeShade="FF"/>
          <w:sz w:val="52"/>
          <w:szCs w:val="52"/>
        </w:rPr>
      </w:pPr>
      <w:r w:rsidRPr="1462369C" w:rsidR="79F8C41F">
        <w:rPr>
          <w:color w:val="000000" w:themeColor="text1" w:themeTint="FF" w:themeShade="FF"/>
          <w:sz w:val="52"/>
          <w:szCs w:val="52"/>
        </w:rPr>
        <w:t xml:space="preserve">Semana </w:t>
      </w:r>
      <w:r w:rsidRPr="1462369C" w:rsidR="72F211C1">
        <w:rPr>
          <w:color w:val="000000" w:themeColor="text1" w:themeTint="FF" w:themeShade="FF"/>
          <w:sz w:val="52"/>
          <w:szCs w:val="52"/>
        </w:rPr>
        <w:t>9</w:t>
      </w:r>
    </w:p>
    <w:p w:rsidR="681E5993" w:rsidP="1462369C" w:rsidRDefault="681E5993" w14:paraId="0A6126D2" w14:textId="06EA6959">
      <w:pPr>
        <w:pStyle w:val="Normal"/>
        <w:jc w:val="left"/>
        <w:rPr>
          <w:color w:val="000000" w:themeColor="text1" w:themeTint="FF" w:themeShade="FF"/>
          <w:sz w:val="52"/>
          <w:szCs w:val="52"/>
        </w:rPr>
      </w:pPr>
      <w:proofErr w:type="spellStart"/>
      <w:r w:rsidRPr="1462369C" w:rsidR="681E5993">
        <w:rPr>
          <w:color w:val="000000" w:themeColor="text1" w:themeTint="FF" w:themeShade="FF"/>
          <w:sz w:val="40"/>
          <w:szCs w:val="40"/>
        </w:rPr>
        <w:t>Reunion</w:t>
      </w:r>
      <w:proofErr w:type="spellEnd"/>
      <w:r w:rsidRPr="1462369C" w:rsidR="681E5993">
        <w:rPr>
          <w:color w:val="000000" w:themeColor="text1" w:themeTint="FF" w:themeShade="FF"/>
          <w:sz w:val="40"/>
          <w:szCs w:val="40"/>
        </w:rPr>
        <w:t xml:space="preserve"> Diaria: 10/05/24</w:t>
      </w:r>
    </w:p>
    <w:p w:rsidR="229A9C17" w:rsidP="1462369C" w:rsidRDefault="229A9C17" w14:paraId="748AD490" w14:textId="3CE64F57">
      <w:pPr>
        <w:pStyle w:val="ListParagraph"/>
        <w:numPr>
          <w:ilvl w:val="0"/>
          <w:numId w:val="19"/>
        </w:numPr>
        <w:jc w:val="left"/>
        <w:rPr>
          <w:color w:val="000000" w:themeColor="text1" w:themeTint="FF" w:themeShade="FF"/>
          <w:sz w:val="28"/>
          <w:szCs w:val="28"/>
        </w:rPr>
      </w:pPr>
      <w:r w:rsidRPr="1462369C" w:rsidR="229A9C17">
        <w:rPr>
          <w:color w:val="000000" w:themeColor="text1" w:themeTint="FF" w:themeShade="FF"/>
          <w:sz w:val="28"/>
          <w:szCs w:val="28"/>
        </w:rPr>
        <w:t>Se crean diseños para las bolsas de aire</w:t>
      </w:r>
    </w:p>
    <w:p w:rsidR="229A9C17" w:rsidP="1462369C" w:rsidRDefault="229A9C17" w14:paraId="76CF5048" w14:textId="31F50648">
      <w:pPr>
        <w:pStyle w:val="ListParagraph"/>
        <w:numPr>
          <w:ilvl w:val="0"/>
          <w:numId w:val="19"/>
        </w:numPr>
        <w:jc w:val="left"/>
        <w:rPr>
          <w:color w:val="000000" w:themeColor="text1" w:themeTint="FF" w:themeShade="FF"/>
          <w:sz w:val="28"/>
          <w:szCs w:val="28"/>
        </w:rPr>
      </w:pPr>
      <w:r w:rsidRPr="1462369C" w:rsidR="229A9C17">
        <w:rPr>
          <w:color w:val="000000" w:themeColor="text1" w:themeTint="FF" w:themeShade="FF"/>
          <w:sz w:val="28"/>
          <w:szCs w:val="28"/>
        </w:rPr>
        <w:t xml:space="preserve">Se trabaja con la plancha para ver </w:t>
      </w:r>
      <w:proofErr w:type="gramStart"/>
      <w:r w:rsidRPr="1462369C" w:rsidR="229A9C17">
        <w:rPr>
          <w:color w:val="000000" w:themeColor="text1" w:themeTint="FF" w:themeShade="FF"/>
          <w:sz w:val="28"/>
          <w:szCs w:val="28"/>
        </w:rPr>
        <w:t>como</w:t>
      </w:r>
      <w:proofErr w:type="gramEnd"/>
      <w:r w:rsidRPr="1462369C" w:rsidR="229A9C17">
        <w:rPr>
          <w:color w:val="000000" w:themeColor="text1" w:themeTint="FF" w:themeShade="FF"/>
          <w:sz w:val="28"/>
          <w:szCs w:val="28"/>
        </w:rPr>
        <w:t xml:space="preserve"> reacciona el </w:t>
      </w:r>
      <w:proofErr w:type="spellStart"/>
      <w:r w:rsidRPr="1462369C" w:rsidR="229A9C17">
        <w:rPr>
          <w:color w:val="000000" w:themeColor="text1" w:themeTint="FF" w:themeShade="FF"/>
          <w:sz w:val="28"/>
          <w:szCs w:val="28"/>
        </w:rPr>
        <w:t>plastico</w:t>
      </w:r>
      <w:proofErr w:type="spellEnd"/>
      <w:r w:rsidRPr="1462369C" w:rsidR="229A9C17">
        <w:rPr>
          <w:color w:val="000000" w:themeColor="text1" w:themeTint="FF" w:themeShade="FF"/>
          <w:sz w:val="28"/>
          <w:szCs w:val="28"/>
        </w:rPr>
        <w:t xml:space="preserve"> al calor, si bien lo puede sellar, es complicado trabajar con el </w:t>
      </w:r>
      <w:r w:rsidRPr="1462369C" w:rsidR="229A9C17">
        <w:rPr>
          <w:color w:val="000000" w:themeColor="text1" w:themeTint="FF" w:themeShade="FF"/>
          <w:sz w:val="28"/>
          <w:szCs w:val="28"/>
        </w:rPr>
        <w:t>plastico</w:t>
      </w:r>
    </w:p>
    <w:p w:rsidR="72F211C1" w:rsidP="1462369C" w:rsidRDefault="72F211C1" w14:paraId="70F73FBA" w14:textId="1EBF7994">
      <w:pPr>
        <w:pStyle w:val="Normal"/>
        <w:jc w:val="left"/>
        <w:rPr>
          <w:color w:val="000000" w:themeColor="text1" w:themeTint="FF" w:themeShade="FF"/>
          <w:sz w:val="52"/>
          <w:szCs w:val="52"/>
        </w:rPr>
      </w:pPr>
      <w:r w:rsidRPr="1462369C" w:rsidR="72F211C1">
        <w:rPr>
          <w:color w:val="000000" w:themeColor="text1" w:themeTint="FF" w:themeShade="FF"/>
          <w:sz w:val="52"/>
          <w:szCs w:val="52"/>
        </w:rPr>
        <w:t>Semana 10</w:t>
      </w:r>
    </w:p>
    <w:p w:rsidR="2340FCF5" w:rsidP="1462369C" w:rsidRDefault="2340FCF5" w14:paraId="0A119032" w14:textId="1F56E290">
      <w:pPr>
        <w:pStyle w:val="Normal"/>
        <w:jc w:val="left"/>
        <w:rPr>
          <w:color w:val="000000" w:themeColor="text1" w:themeTint="FF" w:themeShade="FF"/>
          <w:sz w:val="40"/>
          <w:szCs w:val="40"/>
        </w:rPr>
      </w:pPr>
      <w:proofErr w:type="spellStart"/>
      <w:r w:rsidRPr="1462369C" w:rsidR="2340FCF5">
        <w:rPr>
          <w:color w:val="000000" w:themeColor="text1" w:themeTint="FF" w:themeShade="FF"/>
          <w:sz w:val="40"/>
          <w:szCs w:val="40"/>
        </w:rPr>
        <w:t>Reunion</w:t>
      </w:r>
      <w:proofErr w:type="spellEnd"/>
      <w:r w:rsidRPr="1462369C" w:rsidR="2340FCF5">
        <w:rPr>
          <w:color w:val="000000" w:themeColor="text1" w:themeTint="FF" w:themeShade="FF"/>
          <w:sz w:val="40"/>
          <w:szCs w:val="40"/>
        </w:rPr>
        <w:t xml:space="preserve"> Diaria: </w:t>
      </w:r>
      <w:r w:rsidRPr="1462369C" w:rsidR="4128802E">
        <w:rPr>
          <w:color w:val="000000" w:themeColor="text1" w:themeTint="FF" w:themeShade="FF"/>
          <w:sz w:val="40"/>
          <w:szCs w:val="40"/>
        </w:rPr>
        <w:t>14/05/24</w:t>
      </w:r>
    </w:p>
    <w:p w:rsidR="4128802E" w:rsidP="1462369C" w:rsidRDefault="4128802E" w14:paraId="5407138C" w14:textId="49223ACF">
      <w:pPr>
        <w:pStyle w:val="ListParagraph"/>
        <w:numPr>
          <w:ilvl w:val="0"/>
          <w:numId w:val="17"/>
        </w:numPr>
        <w:jc w:val="left"/>
        <w:rPr>
          <w:color w:val="000000" w:themeColor="text1" w:themeTint="FF" w:themeShade="FF"/>
          <w:sz w:val="28"/>
          <w:szCs w:val="28"/>
        </w:rPr>
      </w:pPr>
      <w:r w:rsidRPr="1462369C" w:rsidR="4128802E">
        <w:rPr>
          <w:color w:val="000000" w:themeColor="text1" w:themeTint="FF" w:themeShade="FF"/>
          <w:sz w:val="28"/>
          <w:szCs w:val="28"/>
        </w:rPr>
        <w:t xml:space="preserve">Se trabaja en el </w:t>
      </w:r>
      <w:proofErr w:type="spellStart"/>
      <w:r w:rsidRPr="1462369C" w:rsidR="4128802E">
        <w:rPr>
          <w:color w:val="000000" w:themeColor="text1" w:themeTint="FF" w:themeShade="FF"/>
          <w:sz w:val="28"/>
          <w:szCs w:val="28"/>
        </w:rPr>
        <w:t>codigo</w:t>
      </w:r>
      <w:proofErr w:type="spellEnd"/>
      <w:r w:rsidRPr="1462369C" w:rsidR="4128802E">
        <w:rPr>
          <w:color w:val="000000" w:themeColor="text1" w:themeTint="FF" w:themeShade="FF"/>
          <w:sz w:val="28"/>
          <w:szCs w:val="28"/>
        </w:rPr>
        <w:t xml:space="preserve"> del SensorMPU6050 junto a </w:t>
      </w:r>
      <w:proofErr w:type="spellStart"/>
      <w:r w:rsidRPr="1462369C" w:rsidR="4128802E">
        <w:rPr>
          <w:color w:val="000000" w:themeColor="text1" w:themeTint="FF" w:themeShade="FF"/>
          <w:sz w:val="28"/>
          <w:szCs w:val="28"/>
        </w:rPr>
        <w:t>informacion</w:t>
      </w:r>
      <w:proofErr w:type="spellEnd"/>
      <w:r w:rsidRPr="1462369C" w:rsidR="4128802E">
        <w:rPr>
          <w:color w:val="000000" w:themeColor="text1" w:themeTint="FF" w:themeShade="FF"/>
          <w:sz w:val="28"/>
          <w:szCs w:val="28"/>
        </w:rPr>
        <w:t xml:space="preserve"> videos pruebas y codigos.</w:t>
      </w:r>
    </w:p>
    <w:p w:rsidR="4128802E" w:rsidP="1462369C" w:rsidRDefault="4128802E" w14:paraId="42B6E135" w14:textId="7683735F">
      <w:pPr>
        <w:pStyle w:val="ListParagraph"/>
        <w:numPr>
          <w:ilvl w:val="0"/>
          <w:numId w:val="17"/>
        </w:numPr>
        <w:jc w:val="left"/>
        <w:rPr>
          <w:color w:val="000000" w:themeColor="text1" w:themeTint="FF" w:themeShade="FF"/>
          <w:sz w:val="28"/>
          <w:szCs w:val="28"/>
        </w:rPr>
      </w:pPr>
      <w:r w:rsidRPr="1462369C" w:rsidR="4128802E">
        <w:rPr>
          <w:color w:val="000000" w:themeColor="text1" w:themeTint="FF" w:themeShade="FF"/>
          <w:sz w:val="28"/>
          <w:szCs w:val="28"/>
        </w:rPr>
        <w:t>Se ve un diseño para el prototipo 3 de la bolsa del airbag.</w:t>
      </w:r>
    </w:p>
    <w:p w:rsidR="3C16ED7F" w:rsidP="1462369C" w:rsidRDefault="3C16ED7F" w14:paraId="4F59EE89" w14:textId="262D76C4">
      <w:pPr>
        <w:pStyle w:val="ListParagraph"/>
        <w:numPr>
          <w:ilvl w:val="0"/>
          <w:numId w:val="17"/>
        </w:numPr>
        <w:jc w:val="left"/>
        <w:rPr>
          <w:color w:val="000000" w:themeColor="text1" w:themeTint="FF" w:themeShade="FF"/>
          <w:sz w:val="28"/>
          <w:szCs w:val="28"/>
        </w:rPr>
      </w:pPr>
      <w:r w:rsidRPr="1462369C" w:rsidR="3C16ED7F">
        <w:rPr>
          <w:color w:val="000000" w:themeColor="text1" w:themeTint="FF" w:themeShade="FF"/>
          <w:sz w:val="28"/>
          <w:szCs w:val="28"/>
        </w:rPr>
        <w:t xml:space="preserve">Se publica </w:t>
      </w:r>
      <w:proofErr w:type="spellStart"/>
      <w:r w:rsidRPr="1462369C" w:rsidR="3C16ED7F">
        <w:rPr>
          <w:color w:val="000000" w:themeColor="text1" w:themeTint="FF" w:themeShade="FF"/>
          <w:sz w:val="28"/>
          <w:szCs w:val="28"/>
        </w:rPr>
        <w:t>informacion</w:t>
      </w:r>
      <w:proofErr w:type="spellEnd"/>
      <w:r w:rsidRPr="1462369C" w:rsidR="3C16ED7F">
        <w:rPr>
          <w:color w:val="000000" w:themeColor="text1" w:themeTint="FF" w:themeShade="FF"/>
          <w:sz w:val="28"/>
          <w:szCs w:val="28"/>
        </w:rPr>
        <w:t xml:space="preserve"> del proyecto</w:t>
      </w:r>
    </w:p>
    <w:p w:rsidR="3C16ED7F" w:rsidP="1462369C" w:rsidRDefault="3C16ED7F" w14:paraId="0C0DCBFA" w14:textId="2137BD92">
      <w:pPr>
        <w:pStyle w:val="ListParagraph"/>
        <w:numPr>
          <w:ilvl w:val="0"/>
          <w:numId w:val="17"/>
        </w:numPr>
        <w:jc w:val="left"/>
        <w:rPr>
          <w:color w:val="000000" w:themeColor="text1" w:themeTint="FF" w:themeShade="FF"/>
          <w:sz w:val="28"/>
          <w:szCs w:val="28"/>
        </w:rPr>
      </w:pPr>
      <w:r w:rsidRPr="1462369C" w:rsidR="3C16ED7F">
        <w:rPr>
          <w:color w:val="000000" w:themeColor="text1" w:themeTint="FF" w:themeShade="FF"/>
          <w:sz w:val="28"/>
          <w:szCs w:val="28"/>
        </w:rPr>
        <w:t>Se ven lugares para obtener los componentes para hacer el pedido de componentes</w:t>
      </w:r>
    </w:p>
    <w:p w:rsidR="3C16ED7F" w:rsidP="1462369C" w:rsidRDefault="3C16ED7F" w14:paraId="0880B24F" w14:textId="16BF5D2F">
      <w:pPr>
        <w:pStyle w:val="ListParagraph"/>
        <w:numPr>
          <w:ilvl w:val="0"/>
          <w:numId w:val="17"/>
        </w:numPr>
        <w:jc w:val="left"/>
        <w:rPr>
          <w:color w:val="000000" w:themeColor="text1" w:themeTint="FF" w:themeShade="FF"/>
          <w:sz w:val="28"/>
          <w:szCs w:val="28"/>
        </w:rPr>
      </w:pPr>
      <w:r w:rsidRPr="1462369C" w:rsidR="3C16ED7F">
        <w:rPr>
          <w:color w:val="000000" w:themeColor="text1" w:themeTint="FF" w:themeShade="FF"/>
          <w:sz w:val="28"/>
          <w:szCs w:val="28"/>
        </w:rPr>
        <w:t>Se piden componentes</w:t>
      </w:r>
    </w:p>
    <w:p w:rsidR="3C16ED7F" w:rsidP="1462369C" w:rsidRDefault="3C16ED7F" w14:paraId="57C7510B" w14:textId="4A965349">
      <w:pPr>
        <w:pStyle w:val="ListParagraph"/>
        <w:numPr>
          <w:ilvl w:val="0"/>
          <w:numId w:val="17"/>
        </w:numPr>
        <w:jc w:val="left"/>
        <w:rPr>
          <w:color w:val="000000" w:themeColor="text1" w:themeTint="FF" w:themeShade="FF"/>
          <w:sz w:val="28"/>
          <w:szCs w:val="28"/>
        </w:rPr>
      </w:pPr>
      <w:r w:rsidRPr="1462369C" w:rsidR="3C16ED7F">
        <w:rPr>
          <w:color w:val="000000" w:themeColor="text1" w:themeTint="FF" w:themeShade="FF"/>
          <w:sz w:val="28"/>
          <w:szCs w:val="28"/>
        </w:rPr>
        <w:t>Se actualizan fotos de trello</w:t>
      </w:r>
    </w:p>
    <w:p w:rsidR="3C16ED7F" w:rsidP="1462369C" w:rsidRDefault="3C16ED7F" w14:paraId="696C48B7" w14:textId="6794B0DA">
      <w:pPr>
        <w:pStyle w:val="ListParagraph"/>
        <w:numPr>
          <w:ilvl w:val="0"/>
          <w:numId w:val="17"/>
        </w:numPr>
        <w:jc w:val="left"/>
        <w:rPr>
          <w:color w:val="000000" w:themeColor="text1" w:themeTint="FF" w:themeShade="FF"/>
          <w:sz w:val="28"/>
          <w:szCs w:val="28"/>
        </w:rPr>
      </w:pPr>
      <w:r w:rsidRPr="1462369C" w:rsidR="3C16ED7F">
        <w:rPr>
          <w:color w:val="000000" w:themeColor="text1" w:themeTint="FF" w:themeShade="FF"/>
          <w:sz w:val="28"/>
          <w:szCs w:val="28"/>
        </w:rPr>
        <w:t xml:space="preserve">Se terminan los prototipos de las bolsas de aire, se pudo ver que es complicado trabajar con el material y no es muy conveniente ya que se puede romper </w:t>
      </w:r>
      <w:r w:rsidRPr="1462369C" w:rsidR="3C16ED7F">
        <w:rPr>
          <w:color w:val="000000" w:themeColor="text1" w:themeTint="FF" w:themeShade="FF"/>
          <w:sz w:val="28"/>
          <w:szCs w:val="28"/>
        </w:rPr>
        <w:t>facil</w:t>
      </w:r>
    </w:p>
    <w:p w:rsidR="3C16ED7F" w:rsidP="1462369C" w:rsidRDefault="3C16ED7F" w14:paraId="50098B8F" w14:textId="392F7ADC">
      <w:pPr>
        <w:pStyle w:val="ListParagraph"/>
        <w:ind w:left="720"/>
        <w:jc w:val="left"/>
        <w:rPr>
          <w:color w:val="000000" w:themeColor="text1" w:themeTint="FF" w:themeShade="FF"/>
          <w:sz w:val="28"/>
          <w:szCs w:val="28"/>
        </w:rPr>
      </w:pPr>
      <w:r w:rsidRPr="1462369C" w:rsidR="3C16ED7F">
        <w:rPr>
          <w:color w:val="000000" w:themeColor="text1" w:themeTint="FF" w:themeShade="FF"/>
          <w:sz w:val="28"/>
          <w:szCs w:val="28"/>
        </w:rPr>
        <w:t>Prototipo 1</w:t>
      </w:r>
    </w:p>
    <w:p w:rsidR="3C16ED7F" w:rsidP="1462369C" w:rsidRDefault="3C16ED7F" w14:paraId="295B1C69" w14:textId="57ED4BA2">
      <w:pPr>
        <w:pStyle w:val="ListParagraph"/>
        <w:ind w:left="720"/>
        <w:jc w:val="left"/>
      </w:pPr>
      <w:r w:rsidR="3C16ED7F">
        <w:drawing>
          <wp:inline wp14:editId="086ADBDA" wp14:anchorId="4B719239">
            <wp:extent cx="2133344" cy="2128672"/>
            <wp:effectExtent l="0" t="0" r="0" b="0"/>
            <wp:docPr id="841805889" name="" title=""/>
            <wp:cNvGraphicFramePr>
              <a:graphicFrameLocks noChangeAspect="1"/>
            </wp:cNvGraphicFramePr>
            <a:graphic>
              <a:graphicData uri="http://schemas.openxmlformats.org/drawingml/2006/picture">
                <pic:pic>
                  <pic:nvPicPr>
                    <pic:cNvPr id="0" name=""/>
                    <pic:cNvPicPr/>
                  </pic:nvPicPr>
                  <pic:blipFill>
                    <a:blip r:embed="Re1b3870e99074520">
                      <a:extLst>
                        <a:ext xmlns:a="http://schemas.openxmlformats.org/drawingml/2006/main" uri="{28A0092B-C50C-407E-A947-70E740481C1C}">
                          <a14:useLocalDpi val="0"/>
                        </a:ext>
                      </a:extLst>
                    </a:blip>
                    <a:stretch>
                      <a:fillRect/>
                    </a:stretch>
                  </pic:blipFill>
                  <pic:spPr>
                    <a:xfrm>
                      <a:off x="0" y="0"/>
                      <a:ext cx="2133344" cy="2128672"/>
                    </a:xfrm>
                    <a:prstGeom prst="rect">
                      <a:avLst/>
                    </a:prstGeom>
                  </pic:spPr>
                </pic:pic>
              </a:graphicData>
            </a:graphic>
          </wp:inline>
        </w:drawing>
      </w:r>
    </w:p>
    <w:p w:rsidR="3C16ED7F" w:rsidP="1462369C" w:rsidRDefault="3C16ED7F" w14:paraId="1D375D8D" w14:textId="7BBFDADF">
      <w:pPr>
        <w:pStyle w:val="ListParagraph"/>
        <w:ind w:left="720"/>
        <w:jc w:val="left"/>
        <w:rPr>
          <w:color w:val="000000" w:themeColor="text1" w:themeTint="FF" w:themeShade="FF"/>
          <w:sz w:val="28"/>
          <w:szCs w:val="28"/>
        </w:rPr>
      </w:pPr>
      <w:r w:rsidRPr="1462369C" w:rsidR="3C16ED7F">
        <w:rPr>
          <w:color w:val="000000" w:themeColor="text1" w:themeTint="FF" w:themeShade="FF"/>
          <w:sz w:val="28"/>
          <w:szCs w:val="28"/>
        </w:rPr>
        <w:t>Prototipo 2</w:t>
      </w:r>
    </w:p>
    <w:p w:rsidR="3C16ED7F" w:rsidP="1462369C" w:rsidRDefault="3C16ED7F" w14:paraId="790E7D0D" w14:textId="0DC5B82D">
      <w:pPr>
        <w:pStyle w:val="ListParagraph"/>
        <w:ind w:left="720"/>
        <w:jc w:val="left"/>
      </w:pPr>
      <w:r w:rsidR="3C16ED7F">
        <w:drawing>
          <wp:inline wp14:editId="5CBBB970" wp14:anchorId="102662D8">
            <wp:extent cx="2442833" cy="1374348"/>
            <wp:effectExtent l="0" t="0" r="0" b="0"/>
            <wp:docPr id="1088251104" name="" title=""/>
            <wp:cNvGraphicFramePr>
              <a:graphicFrameLocks noChangeAspect="1"/>
            </wp:cNvGraphicFramePr>
            <a:graphic>
              <a:graphicData uri="http://schemas.openxmlformats.org/drawingml/2006/picture">
                <pic:pic>
                  <pic:nvPicPr>
                    <pic:cNvPr id="0" name=""/>
                    <pic:cNvPicPr/>
                  </pic:nvPicPr>
                  <pic:blipFill>
                    <a:blip r:embed="R4955142be36c4de6">
                      <a:extLst>
                        <a:ext xmlns:a="http://schemas.openxmlformats.org/drawingml/2006/main" uri="{28A0092B-C50C-407E-A947-70E740481C1C}">
                          <a14:useLocalDpi val="0"/>
                        </a:ext>
                      </a:extLst>
                    </a:blip>
                    <a:stretch>
                      <a:fillRect/>
                    </a:stretch>
                  </pic:blipFill>
                  <pic:spPr>
                    <a:xfrm>
                      <a:off x="0" y="0"/>
                      <a:ext cx="2442833" cy="1374348"/>
                    </a:xfrm>
                    <a:prstGeom prst="rect">
                      <a:avLst/>
                    </a:prstGeom>
                  </pic:spPr>
                </pic:pic>
              </a:graphicData>
            </a:graphic>
          </wp:inline>
        </w:drawing>
      </w:r>
    </w:p>
    <w:p w:rsidR="48DBBFAE" w:rsidP="1462369C" w:rsidRDefault="48DBBFAE" w14:paraId="118F5DF2" w14:textId="2468FC6A">
      <w:pPr>
        <w:pStyle w:val="ListParagraph"/>
        <w:numPr>
          <w:ilvl w:val="0"/>
          <w:numId w:val="18"/>
        </w:numPr>
        <w:jc w:val="left"/>
        <w:rPr/>
      </w:pPr>
      <w:r w:rsidR="48DBBFAE">
        <w:rPr/>
        <w:t xml:space="preserve">Se definen mejor las </w:t>
      </w:r>
      <w:proofErr w:type="spellStart"/>
      <w:r w:rsidR="48DBBFAE">
        <w:rPr/>
        <w:t>areas</w:t>
      </w:r>
      <w:proofErr w:type="spellEnd"/>
      <w:r w:rsidR="48DBBFAE">
        <w:rPr/>
        <w:t xml:space="preserve"> de trabajo</w:t>
      </w:r>
    </w:p>
    <w:p w:rsidR="72F211C1" w:rsidP="1462369C" w:rsidRDefault="72F211C1" w14:paraId="26878536" w14:textId="62AEDA28">
      <w:pPr>
        <w:pStyle w:val="Normal"/>
        <w:jc w:val="left"/>
        <w:rPr>
          <w:color w:val="000000" w:themeColor="text1" w:themeTint="FF" w:themeShade="FF"/>
          <w:sz w:val="52"/>
          <w:szCs w:val="52"/>
        </w:rPr>
      </w:pPr>
      <w:r w:rsidRPr="1462369C" w:rsidR="72F211C1">
        <w:rPr>
          <w:color w:val="000000" w:themeColor="text1" w:themeTint="FF" w:themeShade="FF"/>
          <w:sz w:val="52"/>
          <w:szCs w:val="52"/>
        </w:rPr>
        <w:t>Semana 11</w:t>
      </w:r>
    </w:p>
    <w:p w:rsidR="226E4F07" w:rsidP="1462369C" w:rsidRDefault="226E4F07" w14:paraId="2BD930B5" w14:textId="6E57E293">
      <w:pPr>
        <w:pStyle w:val="Normal"/>
        <w:jc w:val="left"/>
        <w:rPr>
          <w:color w:val="000000" w:themeColor="text1" w:themeTint="FF" w:themeShade="FF"/>
          <w:sz w:val="40"/>
          <w:szCs w:val="40"/>
        </w:rPr>
      </w:pPr>
      <w:proofErr w:type="spellStart"/>
      <w:r w:rsidRPr="1462369C" w:rsidR="226E4F07">
        <w:rPr>
          <w:color w:val="000000" w:themeColor="text1" w:themeTint="FF" w:themeShade="FF"/>
          <w:sz w:val="40"/>
          <w:szCs w:val="40"/>
        </w:rPr>
        <w:t>Reunion</w:t>
      </w:r>
      <w:proofErr w:type="spellEnd"/>
      <w:r w:rsidRPr="1462369C" w:rsidR="226E4F07">
        <w:rPr>
          <w:color w:val="000000" w:themeColor="text1" w:themeTint="FF" w:themeShade="FF"/>
          <w:sz w:val="40"/>
          <w:szCs w:val="40"/>
        </w:rPr>
        <w:t xml:space="preserve"> Diaria: 21/05/24</w:t>
      </w:r>
    </w:p>
    <w:p w:rsidR="226E4F07" w:rsidP="1462369C" w:rsidRDefault="226E4F07" w14:paraId="7D671BB1" w14:textId="16D3A90F">
      <w:pPr>
        <w:pStyle w:val="ListParagraph"/>
        <w:numPr>
          <w:ilvl w:val="0"/>
          <w:numId w:val="16"/>
        </w:numPr>
        <w:jc w:val="left"/>
        <w:rPr>
          <w:color w:val="000000" w:themeColor="text1" w:themeTint="FF" w:themeShade="FF"/>
          <w:sz w:val="28"/>
          <w:szCs w:val="28"/>
        </w:rPr>
      </w:pPr>
      <w:r w:rsidRPr="1462369C" w:rsidR="226E4F07">
        <w:rPr>
          <w:color w:val="000000" w:themeColor="text1" w:themeTint="FF" w:themeShade="FF"/>
          <w:sz w:val="28"/>
          <w:szCs w:val="28"/>
        </w:rPr>
        <w:t>Se mando mensajes a sponsor de cartuchos de aire</w:t>
      </w:r>
    </w:p>
    <w:p w:rsidR="27D2F138" w:rsidP="1462369C" w:rsidRDefault="27D2F138" w14:paraId="6598F7F4" w14:textId="2A862ACE">
      <w:pPr>
        <w:pStyle w:val="ListParagraph"/>
        <w:numPr>
          <w:ilvl w:val="0"/>
          <w:numId w:val="16"/>
        </w:numPr>
        <w:jc w:val="left"/>
        <w:rPr>
          <w:color w:val="000000" w:themeColor="text1" w:themeTint="FF" w:themeShade="FF"/>
          <w:sz w:val="28"/>
          <w:szCs w:val="28"/>
        </w:rPr>
      </w:pPr>
      <w:r w:rsidRPr="1462369C" w:rsidR="27D2F138">
        <w:rPr>
          <w:color w:val="000000" w:themeColor="text1" w:themeTint="FF" w:themeShade="FF"/>
          <w:sz w:val="28"/>
          <w:szCs w:val="28"/>
        </w:rPr>
        <w:t xml:space="preserve">Gracias a que el material anterior es menos resistente, se usaron bolsas de 200 micrones transparentes para realizar el prototipo 3 del airbag, </w:t>
      </w:r>
      <w:r w:rsidRPr="1462369C" w:rsidR="4C7BA480">
        <w:rPr>
          <w:color w:val="000000" w:themeColor="text1" w:themeTint="FF" w:themeShade="FF"/>
          <w:sz w:val="28"/>
          <w:szCs w:val="28"/>
        </w:rPr>
        <w:t>creando un diseño.</w:t>
      </w:r>
    </w:p>
    <w:p w:rsidR="4C7BA480" w:rsidP="1462369C" w:rsidRDefault="4C7BA480" w14:paraId="6137C9A7" w14:textId="2C8993BB">
      <w:pPr>
        <w:pStyle w:val="ListParagraph"/>
        <w:numPr>
          <w:ilvl w:val="0"/>
          <w:numId w:val="16"/>
        </w:numPr>
        <w:jc w:val="left"/>
        <w:rPr>
          <w:color w:val="000000" w:themeColor="text1" w:themeTint="FF" w:themeShade="FF"/>
          <w:sz w:val="28"/>
          <w:szCs w:val="28"/>
        </w:rPr>
      </w:pPr>
      <w:r w:rsidRPr="1462369C" w:rsidR="4C7BA480">
        <w:rPr>
          <w:color w:val="000000" w:themeColor="text1" w:themeTint="FF" w:themeShade="FF"/>
          <w:sz w:val="28"/>
          <w:szCs w:val="28"/>
        </w:rPr>
        <w:t xml:space="preserve">Se </w:t>
      </w:r>
      <w:proofErr w:type="spellStart"/>
      <w:r w:rsidRPr="1462369C" w:rsidR="4C7BA480">
        <w:rPr>
          <w:color w:val="000000" w:themeColor="text1" w:themeTint="FF" w:themeShade="FF"/>
          <w:sz w:val="28"/>
          <w:szCs w:val="28"/>
        </w:rPr>
        <w:t>consiguio</w:t>
      </w:r>
      <w:proofErr w:type="spellEnd"/>
      <w:r w:rsidRPr="1462369C" w:rsidR="4C7BA480">
        <w:rPr>
          <w:color w:val="000000" w:themeColor="text1" w:themeTint="FF" w:themeShade="FF"/>
          <w:sz w:val="28"/>
          <w:szCs w:val="28"/>
        </w:rPr>
        <w:t xml:space="preserve"> inflador para poder inflar de forma </w:t>
      </w:r>
      <w:proofErr w:type="gramStart"/>
      <w:r w:rsidRPr="1462369C" w:rsidR="4C7BA480">
        <w:rPr>
          <w:color w:val="000000" w:themeColor="text1" w:themeTint="FF" w:themeShade="FF"/>
          <w:sz w:val="28"/>
          <w:szCs w:val="28"/>
        </w:rPr>
        <w:t>mas</w:t>
      </w:r>
      <w:proofErr w:type="gramEnd"/>
      <w:r w:rsidRPr="1462369C" w:rsidR="4C7BA480">
        <w:rPr>
          <w:color w:val="000000" w:themeColor="text1" w:themeTint="FF" w:themeShade="FF"/>
          <w:sz w:val="28"/>
          <w:szCs w:val="28"/>
        </w:rPr>
        <w:t xml:space="preserve"> eficaz las bolsas</w:t>
      </w:r>
    </w:p>
    <w:p w:rsidR="39C0C7B5" w:rsidP="1462369C" w:rsidRDefault="39C0C7B5" w14:paraId="2FF72A5B" w14:textId="3CCC340C">
      <w:pPr>
        <w:pStyle w:val="ListParagraph"/>
        <w:numPr>
          <w:ilvl w:val="0"/>
          <w:numId w:val="16"/>
        </w:numPr>
        <w:jc w:val="left"/>
        <w:rPr>
          <w:color w:val="000000" w:themeColor="text1" w:themeTint="FF" w:themeShade="FF"/>
          <w:sz w:val="28"/>
          <w:szCs w:val="28"/>
        </w:rPr>
      </w:pPr>
      <w:r w:rsidRPr="1462369C" w:rsidR="39C0C7B5">
        <w:rPr>
          <w:color w:val="000000" w:themeColor="text1" w:themeTint="FF" w:themeShade="FF"/>
          <w:sz w:val="28"/>
          <w:szCs w:val="28"/>
        </w:rPr>
        <w:t xml:space="preserve">A su vez se tiene a </w:t>
      </w:r>
      <w:proofErr w:type="spellStart"/>
      <w:r w:rsidRPr="1462369C" w:rsidR="39C0C7B5">
        <w:rPr>
          <w:color w:val="000000" w:themeColor="text1" w:themeTint="FF" w:themeShade="FF"/>
          <w:sz w:val="28"/>
          <w:szCs w:val="28"/>
        </w:rPr>
        <w:t>disposicion</w:t>
      </w:r>
      <w:proofErr w:type="spellEnd"/>
      <w:r w:rsidRPr="1462369C" w:rsidR="39C0C7B5">
        <w:rPr>
          <w:color w:val="000000" w:themeColor="text1" w:themeTint="FF" w:themeShade="FF"/>
          <w:sz w:val="28"/>
          <w:szCs w:val="28"/>
        </w:rPr>
        <w:t xml:space="preserve"> un inflador con manómetro para poder definir la </w:t>
      </w:r>
      <w:proofErr w:type="spellStart"/>
      <w:r w:rsidRPr="1462369C" w:rsidR="39C0C7B5">
        <w:rPr>
          <w:color w:val="000000" w:themeColor="text1" w:themeTint="FF" w:themeShade="FF"/>
          <w:sz w:val="28"/>
          <w:szCs w:val="28"/>
        </w:rPr>
        <w:t>presion</w:t>
      </w:r>
      <w:proofErr w:type="spellEnd"/>
      <w:r w:rsidRPr="1462369C" w:rsidR="39C0C7B5">
        <w:rPr>
          <w:color w:val="000000" w:themeColor="text1" w:themeTint="FF" w:themeShade="FF"/>
          <w:sz w:val="28"/>
          <w:szCs w:val="28"/>
        </w:rPr>
        <w:t xml:space="preserve"> de las bolsas para definir que cartuchos usar</w:t>
      </w:r>
    </w:p>
    <w:p w:rsidR="72F211C1" w:rsidP="1462369C" w:rsidRDefault="72F211C1" w14:paraId="79C9DE3C" w14:textId="18F23DAC">
      <w:pPr>
        <w:pStyle w:val="Normal"/>
        <w:jc w:val="left"/>
        <w:rPr>
          <w:color w:val="000000" w:themeColor="text1" w:themeTint="FF" w:themeShade="FF"/>
          <w:sz w:val="52"/>
          <w:szCs w:val="52"/>
        </w:rPr>
      </w:pPr>
      <w:r w:rsidRPr="1462369C" w:rsidR="72F211C1">
        <w:rPr>
          <w:color w:val="000000" w:themeColor="text1" w:themeTint="FF" w:themeShade="FF"/>
          <w:sz w:val="52"/>
          <w:szCs w:val="52"/>
        </w:rPr>
        <w:t>Semana 12</w:t>
      </w:r>
    </w:p>
    <w:p w:rsidR="717D4DAC" w:rsidP="1462369C" w:rsidRDefault="717D4DAC" w14:paraId="6ED66374" w14:textId="28FA65DD">
      <w:pPr>
        <w:pStyle w:val="Normal"/>
        <w:jc w:val="left"/>
        <w:rPr>
          <w:color w:val="000000" w:themeColor="text1" w:themeTint="FF" w:themeShade="FF"/>
          <w:sz w:val="40"/>
          <w:szCs w:val="40"/>
        </w:rPr>
      </w:pPr>
      <w:proofErr w:type="spellStart"/>
      <w:r w:rsidRPr="1462369C" w:rsidR="717D4DAC">
        <w:rPr>
          <w:color w:val="000000" w:themeColor="text1" w:themeTint="FF" w:themeShade="FF"/>
          <w:sz w:val="40"/>
          <w:szCs w:val="40"/>
        </w:rPr>
        <w:t>Reunion</w:t>
      </w:r>
      <w:proofErr w:type="spellEnd"/>
      <w:r w:rsidRPr="1462369C" w:rsidR="717D4DAC">
        <w:rPr>
          <w:color w:val="000000" w:themeColor="text1" w:themeTint="FF" w:themeShade="FF"/>
          <w:sz w:val="40"/>
          <w:szCs w:val="40"/>
        </w:rPr>
        <w:t xml:space="preserve"> diaria: </w:t>
      </w:r>
      <w:r w:rsidRPr="1462369C" w:rsidR="213D86B2">
        <w:rPr>
          <w:color w:val="000000" w:themeColor="text1" w:themeTint="FF" w:themeShade="FF"/>
          <w:sz w:val="40"/>
          <w:szCs w:val="40"/>
        </w:rPr>
        <w:t>11/06/24</w:t>
      </w:r>
    </w:p>
    <w:p w:rsidR="213D86B2" w:rsidP="1462369C" w:rsidRDefault="213D86B2" w14:paraId="5B94E282" w14:textId="30601481">
      <w:pPr>
        <w:pStyle w:val="ListParagraph"/>
        <w:numPr>
          <w:ilvl w:val="0"/>
          <w:numId w:val="14"/>
        </w:numPr>
        <w:jc w:val="left"/>
        <w:rPr>
          <w:color w:val="000000" w:themeColor="text1" w:themeTint="FF" w:themeShade="FF"/>
          <w:sz w:val="28"/>
          <w:szCs w:val="28"/>
        </w:rPr>
      </w:pPr>
      <w:r w:rsidRPr="1462369C" w:rsidR="213D86B2">
        <w:rPr>
          <w:color w:val="000000" w:themeColor="text1" w:themeTint="FF" w:themeShade="FF"/>
          <w:sz w:val="28"/>
          <w:szCs w:val="28"/>
        </w:rPr>
        <w:t xml:space="preserve">Editar </w:t>
      </w:r>
      <w:proofErr w:type="spellStart"/>
      <w:r w:rsidRPr="1462369C" w:rsidR="213D86B2">
        <w:rPr>
          <w:color w:val="000000" w:themeColor="text1" w:themeTint="FF" w:themeShade="FF"/>
          <w:sz w:val="28"/>
          <w:szCs w:val="28"/>
        </w:rPr>
        <w:t>publicacion</w:t>
      </w:r>
      <w:proofErr w:type="spellEnd"/>
      <w:r w:rsidRPr="1462369C" w:rsidR="213D86B2">
        <w:rPr>
          <w:color w:val="000000" w:themeColor="text1" w:themeTint="FF" w:themeShade="FF"/>
          <w:sz w:val="28"/>
          <w:szCs w:val="28"/>
        </w:rPr>
        <w:t xml:space="preserve"> de integrantes </w:t>
      </w:r>
    </w:p>
    <w:p w:rsidR="1C4726B0" w:rsidP="1462369C" w:rsidRDefault="1C4726B0" w14:paraId="08E82D00" w14:textId="03AB7337">
      <w:pPr>
        <w:pStyle w:val="ListParagraph"/>
        <w:numPr>
          <w:ilvl w:val="0"/>
          <w:numId w:val="14"/>
        </w:numPr>
        <w:jc w:val="left"/>
        <w:rPr>
          <w:color w:val="000000" w:themeColor="text1" w:themeTint="FF" w:themeShade="FF"/>
          <w:sz w:val="28"/>
          <w:szCs w:val="28"/>
        </w:rPr>
      </w:pPr>
      <w:r w:rsidRPr="1462369C" w:rsidR="1C4726B0">
        <w:rPr>
          <w:color w:val="000000" w:themeColor="text1" w:themeTint="FF" w:themeShade="FF"/>
          <w:sz w:val="28"/>
          <w:szCs w:val="28"/>
        </w:rPr>
        <w:t xml:space="preserve">Se sello el airbag y procedimos a hacer pruebas de </w:t>
      </w:r>
      <w:proofErr w:type="spellStart"/>
      <w:r w:rsidRPr="1462369C" w:rsidR="1C4726B0">
        <w:rPr>
          <w:color w:val="000000" w:themeColor="text1" w:themeTint="FF" w:themeShade="FF"/>
          <w:sz w:val="28"/>
          <w:szCs w:val="28"/>
        </w:rPr>
        <w:t>caidas</w:t>
      </w:r>
      <w:proofErr w:type="spellEnd"/>
      <w:r w:rsidRPr="1462369C" w:rsidR="1C4726B0">
        <w:rPr>
          <w:color w:val="000000" w:themeColor="text1" w:themeTint="FF" w:themeShade="FF"/>
          <w:sz w:val="28"/>
          <w:szCs w:val="28"/>
        </w:rPr>
        <w:t xml:space="preserve"> para ver si este explotaba. Resultado: No estallo y </w:t>
      </w:r>
      <w:proofErr w:type="spellStart"/>
      <w:r w:rsidRPr="1462369C" w:rsidR="1C4726B0">
        <w:rPr>
          <w:color w:val="000000" w:themeColor="text1" w:themeTint="FF" w:themeShade="FF"/>
          <w:sz w:val="28"/>
          <w:szCs w:val="28"/>
        </w:rPr>
        <w:t>resistio</w:t>
      </w:r>
      <w:proofErr w:type="spellEnd"/>
      <w:r w:rsidRPr="1462369C" w:rsidR="1C4726B0">
        <w:rPr>
          <w:color w:val="000000" w:themeColor="text1" w:themeTint="FF" w:themeShade="FF"/>
          <w:sz w:val="28"/>
          <w:szCs w:val="28"/>
        </w:rPr>
        <w:t xml:space="preserve"> los impacto sin sufrir un golpe en la zona que lo </w:t>
      </w:r>
      <w:proofErr w:type="spellStart"/>
      <w:r w:rsidRPr="1462369C" w:rsidR="1C4726B0">
        <w:rPr>
          <w:color w:val="000000" w:themeColor="text1" w:themeTint="FF" w:themeShade="FF"/>
          <w:sz w:val="28"/>
          <w:szCs w:val="28"/>
        </w:rPr>
        <w:t>usabamos</w:t>
      </w:r>
      <w:proofErr w:type="spellEnd"/>
      <w:r w:rsidRPr="1462369C" w:rsidR="1C4726B0">
        <w:rPr>
          <w:color w:val="000000" w:themeColor="text1" w:themeTint="FF" w:themeShade="FF"/>
          <w:sz w:val="28"/>
          <w:szCs w:val="28"/>
        </w:rPr>
        <w:t xml:space="preserve">. Detalle importante es que se pudo observar que gracias al desbalance es propenso a sufrir un golpe en la zona de la cabeza, esto dio lugar a pensar en otros </w:t>
      </w:r>
      <w:proofErr w:type="spellStart"/>
      <w:r w:rsidRPr="1462369C" w:rsidR="46BCE06E">
        <w:rPr>
          <w:color w:val="000000" w:themeColor="text1" w:themeTint="FF" w:themeShade="FF"/>
          <w:sz w:val="28"/>
          <w:szCs w:val="28"/>
        </w:rPr>
        <w:t>metodos</w:t>
      </w:r>
      <w:proofErr w:type="spellEnd"/>
      <w:r w:rsidRPr="1462369C" w:rsidR="46BCE06E">
        <w:rPr>
          <w:color w:val="000000" w:themeColor="text1" w:themeTint="FF" w:themeShade="FF"/>
          <w:sz w:val="28"/>
          <w:szCs w:val="28"/>
        </w:rPr>
        <w:t xml:space="preserve"> o diseños </w:t>
      </w:r>
      <w:proofErr w:type="gramStart"/>
      <w:r w:rsidRPr="1462369C" w:rsidR="46BCE06E">
        <w:rPr>
          <w:color w:val="000000" w:themeColor="text1" w:themeTint="FF" w:themeShade="FF"/>
          <w:sz w:val="28"/>
          <w:szCs w:val="28"/>
        </w:rPr>
        <w:t>mas</w:t>
      </w:r>
      <w:proofErr w:type="gramEnd"/>
      <w:r w:rsidRPr="1462369C" w:rsidR="46BCE06E">
        <w:rPr>
          <w:color w:val="000000" w:themeColor="text1" w:themeTint="FF" w:themeShade="FF"/>
          <w:sz w:val="28"/>
          <w:szCs w:val="28"/>
        </w:rPr>
        <w:t xml:space="preserve"> convenientes.</w:t>
      </w:r>
    </w:p>
    <w:p w:rsidR="1C4726B0" w:rsidP="1462369C" w:rsidRDefault="1C4726B0" w14:paraId="3E26187A" w14:textId="0A61C24A">
      <w:pPr>
        <w:pStyle w:val="ListParagraph"/>
        <w:ind w:left="720"/>
        <w:jc w:val="left"/>
        <w:rPr>
          <w:color w:val="000000" w:themeColor="text1" w:themeTint="FF" w:themeShade="FF"/>
          <w:sz w:val="28"/>
          <w:szCs w:val="28"/>
        </w:rPr>
      </w:pPr>
      <w:r w:rsidRPr="1462369C" w:rsidR="1C4726B0">
        <w:rPr>
          <w:color w:val="000000" w:themeColor="text1" w:themeTint="FF" w:themeShade="FF"/>
          <w:sz w:val="28"/>
          <w:szCs w:val="28"/>
        </w:rPr>
        <w:t>Prueba de resistencia 1</w:t>
      </w:r>
    </w:p>
    <w:p w:rsidR="1C4726B0" w:rsidP="1462369C" w:rsidRDefault="1C4726B0" w14:paraId="7761240B" w14:textId="6FE419FD">
      <w:pPr>
        <w:pStyle w:val="ListParagraph"/>
        <w:ind w:left="720"/>
        <w:jc w:val="left"/>
        <w:rPr>
          <w:color w:val="000000" w:themeColor="text1" w:themeTint="FF" w:themeShade="FF"/>
          <w:sz w:val="28"/>
          <w:szCs w:val="28"/>
        </w:rPr>
      </w:pPr>
      <w:hyperlink r:id="Rba6b80462b4240db">
        <w:r w:rsidRPr="1462369C" w:rsidR="1C4726B0">
          <w:rPr>
            <w:rStyle w:val="Hyperlink"/>
            <w:sz w:val="28"/>
            <w:szCs w:val="28"/>
          </w:rPr>
          <w:t>https://trello.com/1/cards/666756a20e25a47f26b87ed2/attachments/66675aaf1b0aa6f841b82690/download/Video_de_WhatsApp_2024-06-10_a_las_16.55.23_56777f08.mp4</w:t>
        </w:r>
      </w:hyperlink>
    </w:p>
    <w:p w:rsidR="1C4726B0" w:rsidP="1462369C" w:rsidRDefault="1C4726B0" w14:paraId="45A8E8C8" w14:textId="3D3EA19D">
      <w:pPr>
        <w:pStyle w:val="ListParagraph"/>
        <w:ind w:left="720"/>
        <w:jc w:val="left"/>
        <w:rPr>
          <w:color w:val="000000" w:themeColor="text1" w:themeTint="FF" w:themeShade="FF"/>
          <w:sz w:val="28"/>
          <w:szCs w:val="28"/>
        </w:rPr>
      </w:pPr>
      <w:r w:rsidRPr="1462369C" w:rsidR="1C4726B0">
        <w:rPr>
          <w:color w:val="000000" w:themeColor="text1" w:themeTint="FF" w:themeShade="FF"/>
          <w:sz w:val="28"/>
          <w:szCs w:val="28"/>
        </w:rPr>
        <w:t>Prueba de resistencia 2</w:t>
      </w:r>
    </w:p>
    <w:p w:rsidR="1C4726B0" w:rsidP="1462369C" w:rsidRDefault="1C4726B0" w14:paraId="034FC466" w14:textId="1EA7869F">
      <w:pPr>
        <w:pStyle w:val="ListParagraph"/>
        <w:ind w:left="720"/>
        <w:jc w:val="left"/>
        <w:rPr>
          <w:rStyle w:val="Hyperlink"/>
          <w:sz w:val="28"/>
          <w:szCs w:val="28"/>
        </w:rPr>
      </w:pPr>
      <w:hyperlink r:id="Rb7f675bc6fc540cb">
        <w:r w:rsidRPr="1462369C" w:rsidR="1C4726B0">
          <w:rPr>
            <w:rStyle w:val="Hyperlink"/>
            <w:sz w:val="28"/>
            <w:szCs w:val="28"/>
          </w:rPr>
          <w:t>https://trello.com/1/cards/66675994a5f4723d6d203b7b/attachments/66675b835d1c6c84eb18770f/download/Video_de_WhatsApp_2024-06-10_a_las_16.56.39_bfb72b01.mp4</w:t>
        </w:r>
      </w:hyperlink>
    </w:p>
    <w:p w:rsidR="1C4726B0" w:rsidP="1462369C" w:rsidRDefault="1C4726B0" w14:paraId="3F070EF5" w14:textId="4C1E934D">
      <w:pPr>
        <w:pStyle w:val="ListParagraph"/>
        <w:numPr>
          <w:ilvl w:val="0"/>
          <w:numId w:val="14"/>
        </w:numPr>
        <w:jc w:val="left"/>
        <w:rPr>
          <w:color w:val="000000" w:themeColor="text1" w:themeTint="FF" w:themeShade="FF"/>
          <w:sz w:val="28"/>
          <w:szCs w:val="28"/>
        </w:rPr>
      </w:pPr>
      <w:r w:rsidRPr="1462369C" w:rsidR="1C4726B0">
        <w:rPr>
          <w:color w:val="000000" w:themeColor="text1" w:themeTint="FF" w:themeShade="FF"/>
          <w:sz w:val="28"/>
          <w:szCs w:val="28"/>
        </w:rPr>
        <w:t>Se define que e</w:t>
      </w:r>
      <w:r w:rsidRPr="1462369C" w:rsidR="451D3A61">
        <w:rPr>
          <w:color w:val="000000" w:themeColor="text1" w:themeTint="FF" w:themeShade="FF"/>
          <w:sz w:val="28"/>
          <w:szCs w:val="28"/>
        </w:rPr>
        <w:t xml:space="preserve">n </w:t>
      </w:r>
      <w:r w:rsidRPr="1462369C" w:rsidR="1C4726B0">
        <w:rPr>
          <w:color w:val="000000" w:themeColor="text1" w:themeTint="FF" w:themeShade="FF"/>
          <w:sz w:val="28"/>
          <w:szCs w:val="28"/>
        </w:rPr>
        <w:t xml:space="preserve">vez de un </w:t>
      </w:r>
      <w:proofErr w:type="spellStart"/>
      <w:r w:rsidRPr="1462369C" w:rsidR="1C4726B0">
        <w:rPr>
          <w:color w:val="000000" w:themeColor="text1" w:themeTint="FF" w:themeShade="FF"/>
          <w:sz w:val="28"/>
          <w:szCs w:val="28"/>
        </w:rPr>
        <w:t>cinturon</w:t>
      </w:r>
      <w:proofErr w:type="spellEnd"/>
      <w:r w:rsidRPr="1462369C" w:rsidR="1C4726B0">
        <w:rPr>
          <w:color w:val="000000" w:themeColor="text1" w:themeTint="FF" w:themeShade="FF"/>
          <w:sz w:val="28"/>
          <w:szCs w:val="28"/>
        </w:rPr>
        <w:t xml:space="preserve"> </w:t>
      </w:r>
      <w:r w:rsidRPr="1462369C" w:rsidR="5E2BFFCC">
        <w:rPr>
          <w:color w:val="000000" w:themeColor="text1" w:themeTint="FF" w:themeShade="FF"/>
          <w:sz w:val="28"/>
          <w:szCs w:val="28"/>
        </w:rPr>
        <w:t>que protege la cadera se haga un chaleco que proteja la cadera, la columna, y la cabeza.</w:t>
      </w:r>
    </w:p>
    <w:p w:rsidR="72F211C1" w:rsidP="1462369C" w:rsidRDefault="72F211C1" w14:paraId="4939CCD0" w14:textId="76510AF1">
      <w:pPr>
        <w:pStyle w:val="Normal"/>
        <w:jc w:val="left"/>
        <w:rPr>
          <w:color w:val="000000" w:themeColor="text1" w:themeTint="FF" w:themeShade="FF"/>
          <w:sz w:val="52"/>
          <w:szCs w:val="52"/>
        </w:rPr>
      </w:pPr>
      <w:r w:rsidRPr="1462369C" w:rsidR="72F211C1">
        <w:rPr>
          <w:color w:val="000000" w:themeColor="text1" w:themeTint="FF" w:themeShade="FF"/>
          <w:sz w:val="52"/>
          <w:szCs w:val="52"/>
        </w:rPr>
        <w:t>Semana 13</w:t>
      </w:r>
    </w:p>
    <w:p w:rsidR="74E74166" w:rsidP="1462369C" w:rsidRDefault="74E74166" w14:paraId="096F883E" w14:textId="18B9DCBC">
      <w:pPr>
        <w:pStyle w:val="Normal"/>
        <w:jc w:val="left"/>
        <w:rPr>
          <w:color w:val="000000" w:themeColor="text1" w:themeTint="FF" w:themeShade="FF"/>
          <w:sz w:val="40"/>
          <w:szCs w:val="40"/>
        </w:rPr>
      </w:pPr>
      <w:proofErr w:type="spellStart"/>
      <w:r w:rsidRPr="1462369C" w:rsidR="74E74166">
        <w:rPr>
          <w:color w:val="000000" w:themeColor="text1" w:themeTint="FF" w:themeShade="FF"/>
          <w:sz w:val="40"/>
          <w:szCs w:val="40"/>
        </w:rPr>
        <w:t>Reuinion</w:t>
      </w:r>
      <w:proofErr w:type="spellEnd"/>
      <w:r w:rsidRPr="1462369C" w:rsidR="74E74166">
        <w:rPr>
          <w:color w:val="000000" w:themeColor="text1" w:themeTint="FF" w:themeShade="FF"/>
          <w:sz w:val="40"/>
          <w:szCs w:val="40"/>
        </w:rPr>
        <w:t xml:space="preserve"> Diaria: </w:t>
      </w:r>
      <w:r w:rsidRPr="1462369C" w:rsidR="4BEFD0FB">
        <w:rPr>
          <w:color w:val="000000" w:themeColor="text1" w:themeTint="FF" w:themeShade="FF"/>
          <w:sz w:val="40"/>
          <w:szCs w:val="40"/>
        </w:rPr>
        <w:t>18/06/24</w:t>
      </w:r>
    </w:p>
    <w:p w:rsidR="3499A4DF" w:rsidP="1462369C" w:rsidRDefault="3499A4DF" w14:paraId="209C2E36" w14:textId="1DF5CDA2">
      <w:pPr>
        <w:pStyle w:val="ListParagraph"/>
        <w:numPr>
          <w:ilvl w:val="0"/>
          <w:numId w:val="13"/>
        </w:numPr>
        <w:jc w:val="left"/>
        <w:rPr>
          <w:color w:val="000000" w:themeColor="text1" w:themeTint="FF" w:themeShade="FF"/>
          <w:sz w:val="28"/>
          <w:szCs w:val="28"/>
        </w:rPr>
      </w:pPr>
      <w:r w:rsidRPr="1462369C" w:rsidR="3499A4DF">
        <w:rPr>
          <w:color w:val="000000" w:themeColor="text1" w:themeTint="FF" w:themeShade="FF"/>
          <w:sz w:val="28"/>
          <w:szCs w:val="28"/>
        </w:rPr>
        <w:t xml:space="preserve">Se termino la </w:t>
      </w:r>
      <w:proofErr w:type="spellStart"/>
      <w:r w:rsidRPr="1462369C" w:rsidR="3499A4DF">
        <w:rPr>
          <w:color w:val="000000" w:themeColor="text1" w:themeTint="FF" w:themeShade="FF"/>
          <w:sz w:val="28"/>
          <w:szCs w:val="28"/>
        </w:rPr>
        <w:t>publicacion</w:t>
      </w:r>
      <w:proofErr w:type="spellEnd"/>
      <w:r w:rsidRPr="1462369C" w:rsidR="3499A4DF">
        <w:rPr>
          <w:color w:val="000000" w:themeColor="text1" w:themeTint="FF" w:themeShade="FF"/>
          <w:sz w:val="28"/>
          <w:szCs w:val="28"/>
        </w:rPr>
        <w:t xml:space="preserve"> de integrantes del grupo y se publico</w:t>
      </w:r>
    </w:p>
    <w:p w:rsidR="3AB31191" w:rsidP="1462369C" w:rsidRDefault="3AB31191" w14:paraId="5FBFFBE4" w14:textId="1D0A19C2">
      <w:pPr>
        <w:pStyle w:val="ListParagraph"/>
        <w:ind w:left="720"/>
        <w:jc w:val="left"/>
      </w:pPr>
      <w:r w:rsidR="3AB31191">
        <w:drawing>
          <wp:inline wp14:editId="58E40730" wp14:anchorId="510C8AF0">
            <wp:extent cx="1850612" cy="1681384"/>
            <wp:effectExtent l="0" t="0" r="0" b="0"/>
            <wp:docPr id="131535207" name="" title=""/>
            <wp:cNvGraphicFramePr>
              <a:graphicFrameLocks noChangeAspect="1"/>
            </wp:cNvGraphicFramePr>
            <a:graphic>
              <a:graphicData uri="http://schemas.openxmlformats.org/drawingml/2006/picture">
                <pic:pic>
                  <pic:nvPicPr>
                    <pic:cNvPr id="0" name=""/>
                    <pic:cNvPicPr/>
                  </pic:nvPicPr>
                  <pic:blipFill>
                    <a:blip r:embed="R511fb950e3d64b90">
                      <a:extLst>
                        <a:ext xmlns:a="http://schemas.openxmlformats.org/drawingml/2006/main" uri="{28A0092B-C50C-407E-A947-70E740481C1C}">
                          <a14:useLocalDpi val="0"/>
                        </a:ext>
                      </a:extLst>
                    </a:blip>
                    <a:stretch>
                      <a:fillRect/>
                    </a:stretch>
                  </pic:blipFill>
                  <pic:spPr>
                    <a:xfrm>
                      <a:off x="0" y="0"/>
                      <a:ext cx="1850612" cy="1681384"/>
                    </a:xfrm>
                    <a:prstGeom prst="rect">
                      <a:avLst/>
                    </a:prstGeom>
                  </pic:spPr>
                </pic:pic>
              </a:graphicData>
            </a:graphic>
          </wp:inline>
        </w:drawing>
      </w:r>
    </w:p>
    <w:p w:rsidR="1B201740" w:rsidP="1462369C" w:rsidRDefault="1B201740" w14:paraId="29F34D18" w14:textId="668A9EB3">
      <w:pPr>
        <w:pStyle w:val="ListParagraph"/>
        <w:numPr>
          <w:ilvl w:val="0"/>
          <w:numId w:val="13"/>
        </w:numPr>
        <w:jc w:val="left"/>
        <w:rPr>
          <w:color w:val="000000" w:themeColor="text1" w:themeTint="FF" w:themeShade="FF"/>
          <w:sz w:val="28"/>
          <w:szCs w:val="28"/>
        </w:rPr>
      </w:pPr>
      <w:r w:rsidRPr="1462369C" w:rsidR="1B201740">
        <w:rPr>
          <w:color w:val="000000" w:themeColor="text1" w:themeTint="FF" w:themeShade="FF"/>
          <w:sz w:val="28"/>
          <w:szCs w:val="28"/>
        </w:rPr>
        <w:t>Se obtuvieron los materiales principales para trabajar con el SensorMPU6050</w:t>
      </w:r>
    </w:p>
    <w:p w:rsidR="1B201740" w:rsidP="1462369C" w:rsidRDefault="1B201740" w14:paraId="7070FDEC" w14:textId="15A98CD0">
      <w:pPr>
        <w:pStyle w:val="ListParagraph"/>
        <w:numPr>
          <w:ilvl w:val="0"/>
          <w:numId w:val="13"/>
        </w:numPr>
        <w:jc w:val="left"/>
        <w:rPr>
          <w:color w:val="000000" w:themeColor="text1" w:themeTint="FF" w:themeShade="FF"/>
          <w:sz w:val="28"/>
          <w:szCs w:val="28"/>
        </w:rPr>
      </w:pPr>
      <w:r w:rsidRPr="1462369C" w:rsidR="1B201740">
        <w:rPr>
          <w:color w:val="000000" w:themeColor="text1" w:themeTint="FF" w:themeShade="FF"/>
          <w:sz w:val="28"/>
          <w:szCs w:val="28"/>
        </w:rPr>
        <w:t xml:space="preserve">Se armo circuito del sensormpu6050 junto a la </w:t>
      </w:r>
      <w:proofErr w:type="spellStart"/>
      <w:r w:rsidRPr="1462369C" w:rsidR="1B201740">
        <w:rPr>
          <w:color w:val="000000" w:themeColor="text1" w:themeTint="FF" w:themeShade="FF"/>
          <w:sz w:val="28"/>
          <w:szCs w:val="28"/>
        </w:rPr>
        <w:t>raspberry</w:t>
      </w:r>
      <w:proofErr w:type="spellEnd"/>
      <w:r w:rsidRPr="1462369C" w:rsidR="1B201740">
        <w:rPr>
          <w:color w:val="000000" w:themeColor="text1" w:themeTint="FF" w:themeShade="FF"/>
          <w:sz w:val="28"/>
          <w:szCs w:val="28"/>
        </w:rPr>
        <w:t xml:space="preserve"> pi pico</w:t>
      </w:r>
    </w:p>
    <w:p w:rsidR="1B201740" w:rsidP="1462369C" w:rsidRDefault="1B201740" w14:paraId="374E4702" w14:textId="7ABF2E52">
      <w:pPr>
        <w:pStyle w:val="ListParagraph"/>
        <w:numPr>
          <w:ilvl w:val="0"/>
          <w:numId w:val="13"/>
        </w:numPr>
        <w:jc w:val="left"/>
        <w:rPr>
          <w:color w:val="000000" w:themeColor="text1" w:themeTint="FF" w:themeShade="FF"/>
          <w:sz w:val="28"/>
          <w:szCs w:val="28"/>
        </w:rPr>
      </w:pPr>
      <w:r w:rsidRPr="1462369C" w:rsidR="1B201740">
        <w:rPr>
          <w:color w:val="000000" w:themeColor="text1" w:themeTint="FF" w:themeShade="FF"/>
          <w:sz w:val="28"/>
          <w:szCs w:val="28"/>
        </w:rPr>
        <w:t xml:space="preserve">Se </w:t>
      </w:r>
      <w:proofErr w:type="spellStart"/>
      <w:r w:rsidRPr="1462369C" w:rsidR="1B201740">
        <w:rPr>
          <w:color w:val="000000" w:themeColor="text1" w:themeTint="FF" w:themeShade="FF"/>
          <w:sz w:val="28"/>
          <w:szCs w:val="28"/>
        </w:rPr>
        <w:t>siguio</w:t>
      </w:r>
      <w:proofErr w:type="spellEnd"/>
      <w:r w:rsidRPr="1462369C" w:rsidR="1B201740">
        <w:rPr>
          <w:color w:val="000000" w:themeColor="text1" w:themeTint="FF" w:themeShade="FF"/>
          <w:sz w:val="28"/>
          <w:szCs w:val="28"/>
        </w:rPr>
        <w:t xml:space="preserve"> trabajando en el </w:t>
      </w:r>
      <w:proofErr w:type="spellStart"/>
      <w:r w:rsidRPr="1462369C" w:rsidR="1B201740">
        <w:rPr>
          <w:color w:val="000000" w:themeColor="text1" w:themeTint="FF" w:themeShade="FF"/>
          <w:sz w:val="28"/>
          <w:szCs w:val="28"/>
        </w:rPr>
        <w:t>codigo</w:t>
      </w:r>
      <w:proofErr w:type="spellEnd"/>
      <w:r w:rsidRPr="1462369C" w:rsidR="1B201740">
        <w:rPr>
          <w:color w:val="000000" w:themeColor="text1" w:themeTint="FF" w:themeShade="FF"/>
          <w:sz w:val="28"/>
          <w:szCs w:val="28"/>
        </w:rPr>
        <w:t xml:space="preserve"> del sensormpu6050</w:t>
      </w:r>
    </w:p>
    <w:p w:rsidR="72F211C1" w:rsidP="1462369C" w:rsidRDefault="72F211C1" w14:paraId="149B62BB" w14:textId="7BC9A301">
      <w:pPr>
        <w:pStyle w:val="Normal"/>
        <w:jc w:val="left"/>
        <w:rPr>
          <w:color w:val="000000" w:themeColor="text1" w:themeTint="FF" w:themeShade="FF"/>
          <w:sz w:val="52"/>
          <w:szCs w:val="52"/>
        </w:rPr>
      </w:pPr>
      <w:r w:rsidRPr="1462369C" w:rsidR="72F211C1">
        <w:rPr>
          <w:color w:val="000000" w:themeColor="text1" w:themeTint="FF" w:themeShade="FF"/>
          <w:sz w:val="52"/>
          <w:szCs w:val="52"/>
        </w:rPr>
        <w:t>Semana</w:t>
      </w:r>
      <w:r w:rsidRPr="1462369C" w:rsidR="72F211C1">
        <w:rPr>
          <w:color w:val="000000" w:themeColor="text1" w:themeTint="FF" w:themeShade="FF"/>
          <w:sz w:val="52"/>
          <w:szCs w:val="52"/>
        </w:rPr>
        <w:t xml:space="preserve"> 14</w:t>
      </w:r>
      <w:r w:rsidRPr="1462369C" w:rsidR="43227083">
        <w:rPr>
          <w:color w:val="000000" w:themeColor="text1" w:themeTint="FF" w:themeShade="FF"/>
          <w:sz w:val="52"/>
          <w:szCs w:val="52"/>
        </w:rPr>
        <w:t xml:space="preserve"> </w:t>
      </w:r>
    </w:p>
    <w:p w:rsidR="43227083" w:rsidP="1462369C" w:rsidRDefault="43227083" w14:paraId="2C1CD2F8" w14:textId="2299E1A2">
      <w:pPr>
        <w:pStyle w:val="Normal"/>
        <w:jc w:val="left"/>
        <w:rPr>
          <w:color w:val="000000" w:themeColor="text1" w:themeTint="FF" w:themeShade="FF"/>
          <w:sz w:val="40"/>
          <w:szCs w:val="40"/>
        </w:rPr>
      </w:pPr>
      <w:r w:rsidRPr="1462369C" w:rsidR="43227083">
        <w:rPr>
          <w:color w:val="000000" w:themeColor="text1" w:themeTint="FF" w:themeShade="FF"/>
          <w:sz w:val="40"/>
          <w:szCs w:val="40"/>
        </w:rPr>
        <w:t>Reunión</w:t>
      </w:r>
      <w:r w:rsidRPr="1462369C" w:rsidR="43227083">
        <w:rPr>
          <w:color w:val="000000" w:themeColor="text1" w:themeTint="FF" w:themeShade="FF"/>
          <w:sz w:val="40"/>
          <w:szCs w:val="40"/>
        </w:rPr>
        <w:t xml:space="preserve"> Diaria: 28/06/24</w:t>
      </w:r>
    </w:p>
    <w:p w:rsidR="54A9645D" w:rsidP="12C9E53C" w:rsidRDefault="54A9645D" w14:paraId="143C59B8" w14:textId="7547F1B5">
      <w:pPr>
        <w:pStyle w:val="ListParagraph"/>
        <w:numPr>
          <w:ilvl w:val="0"/>
          <w:numId w:val="27"/>
        </w:numPr>
        <w:jc w:val="left"/>
        <w:rPr>
          <w:color w:val="000000" w:themeColor="text1" w:themeTint="FF" w:themeShade="FF"/>
          <w:sz w:val="52"/>
          <w:szCs w:val="52"/>
        </w:rPr>
      </w:pPr>
      <w:r w:rsidRPr="12C9E53C" w:rsidR="1C17182E">
        <w:rPr>
          <w:color w:val="000000" w:themeColor="text1" w:themeTint="FF" w:themeShade="FF"/>
          <w:sz w:val="28"/>
          <w:szCs w:val="28"/>
        </w:rPr>
        <w:t xml:space="preserve">Se </w:t>
      </w:r>
      <w:proofErr w:type="spellStart"/>
      <w:r w:rsidRPr="12C9E53C" w:rsidR="1C17182E">
        <w:rPr>
          <w:color w:val="000000" w:themeColor="text1" w:themeTint="FF" w:themeShade="FF"/>
          <w:sz w:val="28"/>
          <w:szCs w:val="28"/>
        </w:rPr>
        <w:t>eligio</w:t>
      </w:r>
      <w:proofErr w:type="spellEnd"/>
      <w:r w:rsidRPr="12C9E53C" w:rsidR="1C17182E">
        <w:rPr>
          <w:color w:val="000000" w:themeColor="text1" w:themeTint="FF" w:themeShade="FF"/>
          <w:sz w:val="28"/>
          <w:szCs w:val="28"/>
        </w:rPr>
        <w:t xml:space="preserve"> un diseño de chaleco como </w:t>
      </w:r>
      <w:proofErr w:type="spellStart"/>
      <w:r w:rsidRPr="12C9E53C" w:rsidR="1C17182E">
        <w:rPr>
          <w:color w:val="000000" w:themeColor="text1" w:themeTint="FF" w:themeShade="FF"/>
          <w:sz w:val="28"/>
          <w:szCs w:val="28"/>
        </w:rPr>
        <w:t>guia</w:t>
      </w:r>
      <w:proofErr w:type="spellEnd"/>
      <w:r w:rsidRPr="12C9E53C" w:rsidR="1C17182E">
        <w:rPr>
          <w:color w:val="000000" w:themeColor="text1" w:themeTint="FF" w:themeShade="FF"/>
          <w:sz w:val="28"/>
          <w:szCs w:val="28"/>
        </w:rPr>
        <w:t xml:space="preserve"> para crear nuestro chaleco:</w:t>
      </w:r>
    </w:p>
    <w:p w:rsidR="54A9645D" w:rsidP="1462369C" w:rsidRDefault="54A9645D" w14:paraId="2C99B150" w14:textId="6476E077">
      <w:pPr>
        <w:pStyle w:val="Normal"/>
        <w:jc w:val="left"/>
      </w:pPr>
      <w:r w:rsidR="54A9645D">
        <w:drawing>
          <wp:inline wp14:editId="06536D31" wp14:anchorId="2CD4B8ED">
            <wp:extent cx="2464064" cy="2206625"/>
            <wp:effectExtent l="0" t="0" r="0" b="0"/>
            <wp:docPr id="930956889" name="" title=""/>
            <wp:cNvGraphicFramePr>
              <a:graphicFrameLocks noChangeAspect="1"/>
            </wp:cNvGraphicFramePr>
            <a:graphic>
              <a:graphicData uri="http://schemas.openxmlformats.org/drawingml/2006/picture">
                <pic:pic>
                  <pic:nvPicPr>
                    <pic:cNvPr id="0" name=""/>
                    <pic:cNvPicPr/>
                  </pic:nvPicPr>
                  <pic:blipFill>
                    <a:blip r:embed="R45a6a94f02a5477b">
                      <a:extLst>
                        <a:ext xmlns:a="http://schemas.openxmlformats.org/drawingml/2006/main" uri="{28A0092B-C50C-407E-A947-70E740481C1C}">
                          <a14:useLocalDpi val="0"/>
                        </a:ext>
                      </a:extLst>
                    </a:blip>
                    <a:stretch>
                      <a:fillRect/>
                    </a:stretch>
                  </pic:blipFill>
                  <pic:spPr>
                    <a:xfrm>
                      <a:off x="0" y="0"/>
                      <a:ext cx="2464064" cy="2206625"/>
                    </a:xfrm>
                    <a:prstGeom prst="rect">
                      <a:avLst/>
                    </a:prstGeom>
                  </pic:spPr>
                </pic:pic>
              </a:graphicData>
            </a:graphic>
          </wp:inline>
        </w:drawing>
      </w:r>
    </w:p>
    <w:p w:rsidR="6079A869" w:rsidP="1462369C" w:rsidRDefault="6079A869" w14:paraId="5CEF1BB5" w14:textId="1E31D88C">
      <w:pPr>
        <w:pStyle w:val="ListParagraph"/>
        <w:numPr>
          <w:ilvl w:val="0"/>
          <w:numId w:val="10"/>
        </w:numPr>
        <w:jc w:val="left"/>
        <w:rPr>
          <w:sz w:val="28"/>
          <w:szCs w:val="28"/>
        </w:rPr>
      </w:pPr>
      <w:r w:rsidRPr="1462369C" w:rsidR="6079A869">
        <w:rPr>
          <w:sz w:val="28"/>
          <w:szCs w:val="28"/>
        </w:rPr>
        <w:t xml:space="preserve">Se termino el primer </w:t>
      </w:r>
      <w:proofErr w:type="spellStart"/>
      <w:r w:rsidRPr="1462369C" w:rsidR="6079A869">
        <w:rPr>
          <w:sz w:val="28"/>
          <w:szCs w:val="28"/>
        </w:rPr>
        <w:t>codigo</w:t>
      </w:r>
      <w:proofErr w:type="spellEnd"/>
      <w:r w:rsidRPr="1462369C" w:rsidR="6079A869">
        <w:rPr>
          <w:sz w:val="28"/>
          <w:szCs w:val="28"/>
        </w:rPr>
        <w:t xml:space="preserve"> del sensnormpu6050(primer </w:t>
      </w:r>
      <w:proofErr w:type="spellStart"/>
      <w:r w:rsidRPr="1462369C" w:rsidR="6079A869">
        <w:rPr>
          <w:sz w:val="28"/>
          <w:szCs w:val="28"/>
        </w:rPr>
        <w:t>codigo</w:t>
      </w:r>
      <w:proofErr w:type="spellEnd"/>
      <w:r w:rsidRPr="1462369C" w:rsidR="6079A869">
        <w:rPr>
          <w:sz w:val="28"/>
          <w:szCs w:val="28"/>
        </w:rPr>
        <w:t xml:space="preserve"> debido a tener que seguir probando si funciona)</w:t>
      </w:r>
      <w:r w:rsidRPr="1462369C" w:rsidR="61736D47">
        <w:rPr>
          <w:sz w:val="28"/>
          <w:szCs w:val="28"/>
        </w:rPr>
        <w:t xml:space="preserve">. Se pudo aprender de los errores que saltaban al programar el sensor y lograr obtener valores de los 3 ejes del </w:t>
      </w:r>
      <w:proofErr w:type="spellStart"/>
      <w:r w:rsidRPr="1462369C" w:rsidR="61736D47">
        <w:rPr>
          <w:sz w:val="28"/>
          <w:szCs w:val="28"/>
        </w:rPr>
        <w:t>giroscopo</w:t>
      </w:r>
      <w:proofErr w:type="spellEnd"/>
      <w:r w:rsidRPr="1462369C" w:rsidR="61736D47">
        <w:rPr>
          <w:sz w:val="28"/>
          <w:szCs w:val="28"/>
        </w:rPr>
        <w:t xml:space="preserve">, aun </w:t>
      </w:r>
      <w:proofErr w:type="spellStart"/>
      <w:r w:rsidRPr="1462369C" w:rsidR="61736D47">
        <w:rPr>
          <w:sz w:val="28"/>
          <w:szCs w:val="28"/>
        </w:rPr>
        <w:t>asi</w:t>
      </w:r>
      <w:proofErr w:type="spellEnd"/>
      <w:r w:rsidRPr="1462369C" w:rsidR="61736D47">
        <w:rPr>
          <w:sz w:val="28"/>
          <w:szCs w:val="28"/>
        </w:rPr>
        <w:t xml:space="preserve"> no hay seguridad de que este bien por lo que se sigue in</w:t>
      </w:r>
      <w:r w:rsidRPr="1462369C" w:rsidR="0A6855D0">
        <w:rPr>
          <w:sz w:val="28"/>
          <w:szCs w:val="28"/>
        </w:rPr>
        <w:t>vestigando.</w:t>
      </w:r>
    </w:p>
    <w:p w:rsidR="65DFC8DC" w:rsidP="1462369C" w:rsidRDefault="65DFC8DC" w14:paraId="7CC45FB8" w14:textId="18986042">
      <w:pPr>
        <w:pStyle w:val="ListParagraph"/>
        <w:numPr>
          <w:ilvl w:val="0"/>
          <w:numId w:val="10"/>
        </w:numPr>
        <w:jc w:val="left"/>
        <w:rPr>
          <w:sz w:val="28"/>
          <w:szCs w:val="28"/>
        </w:rPr>
      </w:pPr>
      <w:r w:rsidRPr="1462369C" w:rsidR="65DFC8DC">
        <w:rPr>
          <w:sz w:val="28"/>
          <w:szCs w:val="28"/>
        </w:rPr>
        <w:t xml:space="preserve">Se busca una forma de abrir </w:t>
      </w:r>
      <w:proofErr w:type="spellStart"/>
      <w:r w:rsidRPr="1462369C" w:rsidR="65DFC8DC">
        <w:rPr>
          <w:sz w:val="28"/>
          <w:szCs w:val="28"/>
        </w:rPr>
        <w:t>lso</w:t>
      </w:r>
      <w:proofErr w:type="spellEnd"/>
      <w:r w:rsidRPr="1462369C" w:rsidR="65DFC8DC">
        <w:rPr>
          <w:sz w:val="28"/>
          <w:szCs w:val="28"/>
        </w:rPr>
        <w:t xml:space="preserve"> cartuchos de aire de forma </w:t>
      </w:r>
      <w:r w:rsidRPr="1462369C" w:rsidR="65DFC8DC">
        <w:rPr>
          <w:sz w:val="28"/>
          <w:szCs w:val="28"/>
        </w:rPr>
        <w:t>automatica</w:t>
      </w:r>
      <w:r w:rsidRPr="1462369C" w:rsidR="65DFC8DC">
        <w:rPr>
          <w:sz w:val="28"/>
          <w:szCs w:val="28"/>
        </w:rPr>
        <w:t>, como un motor, o inclusive un resorte que imparte con una aguja y perfore los cartuchos.</w:t>
      </w:r>
    </w:p>
    <w:p w:rsidR="575817DF" w:rsidP="1462369C" w:rsidRDefault="575817DF" w14:paraId="1B134BBE" w14:textId="49D8033D">
      <w:pPr>
        <w:pStyle w:val="ListParagraph"/>
        <w:numPr>
          <w:ilvl w:val="0"/>
          <w:numId w:val="10"/>
        </w:numPr>
        <w:jc w:val="left"/>
        <w:rPr>
          <w:sz w:val="28"/>
          <w:szCs w:val="28"/>
        </w:rPr>
      </w:pPr>
      <w:r w:rsidRPr="1462369C" w:rsidR="575817DF">
        <w:rPr>
          <w:sz w:val="28"/>
          <w:szCs w:val="28"/>
        </w:rPr>
        <w:t>Se definieron los cartuchos que vamos a comprar para hacer pruebas</w:t>
      </w:r>
    </w:p>
    <w:p w:rsidR="53720C32" w:rsidP="1462369C" w:rsidRDefault="53720C32" w14:paraId="6BDC8F36" w14:textId="305729FE">
      <w:pPr>
        <w:pStyle w:val="ListParagraph"/>
        <w:numPr>
          <w:ilvl w:val="0"/>
          <w:numId w:val="10"/>
        </w:numPr>
        <w:jc w:val="left"/>
        <w:rPr>
          <w:sz w:val="28"/>
          <w:szCs w:val="28"/>
        </w:rPr>
      </w:pPr>
      <w:r w:rsidRPr="1462369C" w:rsidR="53720C32">
        <w:rPr>
          <w:sz w:val="28"/>
          <w:szCs w:val="28"/>
        </w:rPr>
        <w:t xml:space="preserve">Se agrego </w:t>
      </w:r>
      <w:proofErr w:type="spellStart"/>
      <w:r w:rsidRPr="1462369C" w:rsidR="53720C32">
        <w:rPr>
          <w:sz w:val="28"/>
          <w:szCs w:val="28"/>
        </w:rPr>
        <w:t>tambien</w:t>
      </w:r>
      <w:proofErr w:type="spellEnd"/>
      <w:r w:rsidRPr="1462369C" w:rsidR="53720C32">
        <w:rPr>
          <w:sz w:val="28"/>
          <w:szCs w:val="28"/>
        </w:rPr>
        <w:t xml:space="preserve"> un </w:t>
      </w:r>
      <w:proofErr w:type="spellStart"/>
      <w:r w:rsidRPr="1462369C" w:rsidR="53720C32">
        <w:rPr>
          <w:sz w:val="28"/>
          <w:szCs w:val="28"/>
        </w:rPr>
        <w:t>codigo</w:t>
      </w:r>
      <w:proofErr w:type="spellEnd"/>
      <w:r w:rsidRPr="1462369C" w:rsidR="53720C32">
        <w:rPr>
          <w:sz w:val="28"/>
          <w:szCs w:val="28"/>
        </w:rPr>
        <w:t xml:space="preserve"> para el </w:t>
      </w:r>
      <w:proofErr w:type="spellStart"/>
      <w:r w:rsidRPr="1462369C" w:rsidR="53720C32">
        <w:rPr>
          <w:sz w:val="28"/>
          <w:szCs w:val="28"/>
        </w:rPr>
        <w:t>acelerometro</w:t>
      </w:r>
      <w:proofErr w:type="spellEnd"/>
      <w:r w:rsidRPr="1462369C" w:rsidR="53720C32">
        <w:rPr>
          <w:sz w:val="28"/>
          <w:szCs w:val="28"/>
        </w:rPr>
        <w:t xml:space="preserve"> en conjunto con el </w:t>
      </w:r>
      <w:proofErr w:type="spellStart"/>
      <w:r w:rsidRPr="1462369C" w:rsidR="53720C32">
        <w:rPr>
          <w:sz w:val="28"/>
          <w:szCs w:val="28"/>
        </w:rPr>
        <w:t>codigo</w:t>
      </w:r>
      <w:proofErr w:type="spellEnd"/>
      <w:r w:rsidRPr="1462369C" w:rsidR="53720C32">
        <w:rPr>
          <w:sz w:val="28"/>
          <w:szCs w:val="28"/>
        </w:rPr>
        <w:t xml:space="preserve"> del </w:t>
      </w:r>
      <w:proofErr w:type="spellStart"/>
      <w:r w:rsidRPr="1462369C" w:rsidR="53720C32">
        <w:rPr>
          <w:sz w:val="28"/>
          <w:szCs w:val="28"/>
        </w:rPr>
        <w:t>giroscopo</w:t>
      </w:r>
      <w:proofErr w:type="spellEnd"/>
      <w:r w:rsidRPr="1462369C" w:rsidR="53720C32">
        <w:rPr>
          <w:sz w:val="28"/>
          <w:szCs w:val="28"/>
        </w:rPr>
        <w:t xml:space="preserve"> para definir si el </w:t>
      </w:r>
      <w:proofErr w:type="spellStart"/>
      <w:r w:rsidRPr="1462369C" w:rsidR="53720C32">
        <w:rPr>
          <w:sz w:val="28"/>
          <w:szCs w:val="28"/>
        </w:rPr>
        <w:t>giroscopo</w:t>
      </w:r>
      <w:proofErr w:type="spellEnd"/>
      <w:r w:rsidRPr="1462369C" w:rsidR="53720C32">
        <w:rPr>
          <w:sz w:val="28"/>
          <w:szCs w:val="28"/>
        </w:rPr>
        <w:t xml:space="preserve"> </w:t>
      </w:r>
      <w:proofErr w:type="spellStart"/>
      <w:r w:rsidRPr="1462369C" w:rsidR="53720C32">
        <w:rPr>
          <w:sz w:val="28"/>
          <w:szCs w:val="28"/>
        </w:rPr>
        <w:t>sensa</w:t>
      </w:r>
      <w:proofErr w:type="spellEnd"/>
      <w:r w:rsidRPr="1462369C" w:rsidR="53720C32">
        <w:rPr>
          <w:sz w:val="28"/>
          <w:szCs w:val="28"/>
        </w:rPr>
        <w:t xml:space="preserve"> correctamente, si bien el </w:t>
      </w:r>
      <w:proofErr w:type="spellStart"/>
      <w:r w:rsidRPr="1462369C" w:rsidR="53720C32">
        <w:rPr>
          <w:sz w:val="28"/>
          <w:szCs w:val="28"/>
        </w:rPr>
        <w:t>codigo</w:t>
      </w:r>
      <w:proofErr w:type="spellEnd"/>
      <w:r w:rsidRPr="1462369C" w:rsidR="53720C32">
        <w:rPr>
          <w:sz w:val="28"/>
          <w:szCs w:val="28"/>
        </w:rPr>
        <w:t xml:space="preserve"> funciona ante las dudas no se puede definir si </w:t>
      </w:r>
      <w:proofErr w:type="spellStart"/>
      <w:r w:rsidRPr="1462369C" w:rsidR="53720C32">
        <w:rPr>
          <w:sz w:val="28"/>
          <w:szCs w:val="28"/>
        </w:rPr>
        <w:t>sensa</w:t>
      </w:r>
      <w:proofErr w:type="spellEnd"/>
      <w:r w:rsidRPr="1462369C" w:rsidR="53720C32">
        <w:rPr>
          <w:sz w:val="28"/>
          <w:szCs w:val="28"/>
        </w:rPr>
        <w:t xml:space="preserve"> correctamente.</w:t>
      </w:r>
    </w:p>
    <w:p w:rsidR="1A0C3474" w:rsidP="1462369C" w:rsidRDefault="1A0C3474" w14:paraId="47F818C6" w14:textId="077EE35A">
      <w:pPr>
        <w:pStyle w:val="ListParagraph"/>
        <w:numPr>
          <w:ilvl w:val="0"/>
          <w:numId w:val="10"/>
        </w:numPr>
        <w:jc w:val="left"/>
        <w:rPr>
          <w:sz w:val="28"/>
          <w:szCs w:val="28"/>
        </w:rPr>
      </w:pPr>
      <w:r w:rsidRPr="1462369C" w:rsidR="1A0C3474">
        <w:rPr>
          <w:sz w:val="28"/>
          <w:szCs w:val="28"/>
        </w:rPr>
        <w:t xml:space="preserve">Usando de </w:t>
      </w:r>
      <w:proofErr w:type="spellStart"/>
      <w:r w:rsidRPr="1462369C" w:rsidR="1A0C3474">
        <w:rPr>
          <w:sz w:val="28"/>
          <w:szCs w:val="28"/>
        </w:rPr>
        <w:t>guia</w:t>
      </w:r>
      <w:proofErr w:type="spellEnd"/>
      <w:r w:rsidRPr="1462369C" w:rsidR="1A0C3474">
        <w:rPr>
          <w:sz w:val="28"/>
          <w:szCs w:val="28"/>
        </w:rPr>
        <w:t xml:space="preserve"> la foto de antes, se hizo un molde en hoja del chaleco buscando el talle M</w:t>
      </w:r>
    </w:p>
    <w:p w:rsidR="1A0C3474" w:rsidP="1462369C" w:rsidRDefault="1A0C3474" w14:paraId="68ACE809" w14:textId="7E057B04">
      <w:pPr>
        <w:pStyle w:val="ListParagraph"/>
        <w:ind w:left="720"/>
        <w:jc w:val="left"/>
        <w:rPr>
          <w:sz w:val="28"/>
          <w:szCs w:val="28"/>
        </w:rPr>
      </w:pPr>
      <w:r w:rsidRPr="1462369C" w:rsidR="1A0C3474">
        <w:rPr>
          <w:sz w:val="28"/>
          <w:szCs w:val="28"/>
        </w:rPr>
        <w:t>Prototipo 1</w:t>
      </w:r>
    </w:p>
    <w:p w:rsidR="1A0C3474" w:rsidP="1462369C" w:rsidRDefault="1A0C3474" w14:paraId="117617B3" w14:textId="58FB3EB2">
      <w:pPr>
        <w:pStyle w:val="ListParagraph"/>
        <w:ind w:left="720"/>
        <w:jc w:val="left"/>
      </w:pPr>
      <w:r w:rsidR="1A0C3474">
        <w:drawing>
          <wp:inline wp14:editId="666DE7EC" wp14:anchorId="663D3465">
            <wp:extent cx="1582048" cy="2108227"/>
            <wp:effectExtent l="0" t="0" r="0" b="0"/>
            <wp:docPr id="1726526236" name="" title=""/>
            <wp:cNvGraphicFramePr>
              <a:graphicFrameLocks noChangeAspect="1"/>
            </wp:cNvGraphicFramePr>
            <a:graphic>
              <a:graphicData uri="http://schemas.openxmlformats.org/drawingml/2006/picture">
                <pic:pic>
                  <pic:nvPicPr>
                    <pic:cNvPr id="0" name=""/>
                    <pic:cNvPicPr/>
                  </pic:nvPicPr>
                  <pic:blipFill>
                    <a:blip r:embed="R6284cd24ca78493a">
                      <a:extLst>
                        <a:ext xmlns:a="http://schemas.openxmlformats.org/drawingml/2006/main" uri="{28A0092B-C50C-407E-A947-70E740481C1C}">
                          <a14:useLocalDpi val="0"/>
                        </a:ext>
                      </a:extLst>
                    </a:blip>
                    <a:stretch>
                      <a:fillRect/>
                    </a:stretch>
                  </pic:blipFill>
                  <pic:spPr>
                    <a:xfrm>
                      <a:off x="0" y="0"/>
                      <a:ext cx="1582048" cy="2108227"/>
                    </a:xfrm>
                    <a:prstGeom prst="rect">
                      <a:avLst/>
                    </a:prstGeom>
                  </pic:spPr>
                </pic:pic>
              </a:graphicData>
            </a:graphic>
          </wp:inline>
        </w:drawing>
      </w:r>
    </w:p>
    <w:p w:rsidR="1A0C3474" w:rsidP="1462369C" w:rsidRDefault="1A0C3474" w14:paraId="373B191F" w14:textId="0C9B7178">
      <w:pPr>
        <w:pStyle w:val="ListParagraph"/>
        <w:ind w:left="720"/>
        <w:jc w:val="left"/>
        <w:rPr>
          <w:sz w:val="28"/>
          <w:szCs w:val="28"/>
        </w:rPr>
      </w:pPr>
      <w:r w:rsidRPr="1462369C" w:rsidR="1A0C3474">
        <w:rPr>
          <w:sz w:val="28"/>
          <w:szCs w:val="28"/>
        </w:rPr>
        <w:t>Prototipo 2</w:t>
      </w:r>
      <w:r w:rsidRPr="1462369C" w:rsidR="76F7730C">
        <w:rPr>
          <w:sz w:val="28"/>
          <w:szCs w:val="28"/>
        </w:rPr>
        <w:t xml:space="preserve"> – Se </w:t>
      </w:r>
      <w:proofErr w:type="spellStart"/>
      <w:r w:rsidRPr="1462369C" w:rsidR="76F7730C">
        <w:rPr>
          <w:sz w:val="28"/>
          <w:szCs w:val="28"/>
        </w:rPr>
        <w:t>definio</w:t>
      </w:r>
      <w:proofErr w:type="spellEnd"/>
      <w:r w:rsidRPr="1462369C" w:rsidR="76F7730C">
        <w:rPr>
          <w:sz w:val="28"/>
          <w:szCs w:val="28"/>
        </w:rPr>
        <w:t xml:space="preserve"> el talle </w:t>
      </w:r>
    </w:p>
    <w:p w:rsidR="1A0C3474" w:rsidP="1462369C" w:rsidRDefault="1A0C3474" w14:paraId="63CB1DD7" w14:textId="13B6F6BE">
      <w:pPr>
        <w:pStyle w:val="ListParagraph"/>
        <w:ind w:left="720"/>
        <w:jc w:val="left"/>
      </w:pPr>
      <w:r w:rsidR="1A0C3474">
        <w:drawing>
          <wp:inline wp14:editId="39FD11F4" wp14:anchorId="5B95A867">
            <wp:extent cx="1648115" cy="2930524"/>
            <wp:effectExtent l="0" t="0" r="0" b="0"/>
            <wp:docPr id="1653589800" name="" title=""/>
            <wp:cNvGraphicFramePr>
              <a:graphicFrameLocks noChangeAspect="1"/>
            </wp:cNvGraphicFramePr>
            <a:graphic>
              <a:graphicData uri="http://schemas.openxmlformats.org/drawingml/2006/picture">
                <pic:pic>
                  <pic:nvPicPr>
                    <pic:cNvPr id="0" name=""/>
                    <pic:cNvPicPr/>
                  </pic:nvPicPr>
                  <pic:blipFill>
                    <a:blip r:embed="Rca3d8741c92343f2">
                      <a:extLst>
                        <a:ext xmlns:a="http://schemas.openxmlformats.org/drawingml/2006/main" uri="{28A0092B-C50C-407E-A947-70E740481C1C}">
                          <a14:useLocalDpi val="0"/>
                        </a:ext>
                      </a:extLst>
                    </a:blip>
                    <a:stretch>
                      <a:fillRect/>
                    </a:stretch>
                  </pic:blipFill>
                  <pic:spPr>
                    <a:xfrm>
                      <a:off x="0" y="0"/>
                      <a:ext cx="1648115" cy="2930524"/>
                    </a:xfrm>
                    <a:prstGeom prst="rect">
                      <a:avLst/>
                    </a:prstGeom>
                  </pic:spPr>
                </pic:pic>
              </a:graphicData>
            </a:graphic>
          </wp:inline>
        </w:drawing>
      </w:r>
    </w:p>
    <w:p w:rsidR="1462369C" w:rsidP="12C9E53C" w:rsidRDefault="1462369C" w14:paraId="4369E7CC" w14:textId="6EBC9D8B">
      <w:pPr>
        <w:pStyle w:val="Normal"/>
        <w:ind w:left="708"/>
        <w:jc w:val="left"/>
        <w:rPr>
          <w:sz w:val="52"/>
          <w:szCs w:val="52"/>
        </w:rPr>
      </w:pPr>
      <w:r w:rsidRPr="12C9E53C" w:rsidR="35BA8B54">
        <w:rPr>
          <w:sz w:val="52"/>
          <w:szCs w:val="52"/>
        </w:rPr>
        <w:t>Semana 15</w:t>
      </w:r>
    </w:p>
    <w:p w:rsidR="56769DAB" w:rsidP="12C9E53C" w:rsidRDefault="56769DAB" w14:paraId="2E66E6A6" w14:textId="0A128FDD">
      <w:pPr>
        <w:pStyle w:val="Normal"/>
        <w:ind w:left="708"/>
        <w:jc w:val="left"/>
        <w:rPr>
          <w:sz w:val="40"/>
          <w:szCs w:val="40"/>
        </w:rPr>
      </w:pPr>
      <w:r w:rsidRPr="12C9E53C" w:rsidR="56769DAB">
        <w:rPr>
          <w:sz w:val="40"/>
          <w:szCs w:val="40"/>
        </w:rPr>
        <w:t>30</w:t>
      </w:r>
      <w:r w:rsidRPr="12C9E53C" w:rsidR="2B0060EB">
        <w:rPr>
          <w:sz w:val="40"/>
          <w:szCs w:val="40"/>
        </w:rPr>
        <w:t>/0</w:t>
      </w:r>
      <w:r w:rsidRPr="12C9E53C" w:rsidR="01C2E62F">
        <w:rPr>
          <w:sz w:val="40"/>
          <w:szCs w:val="40"/>
        </w:rPr>
        <w:t>6</w:t>
      </w:r>
      <w:r w:rsidRPr="12C9E53C" w:rsidR="2B0060EB">
        <w:rPr>
          <w:sz w:val="40"/>
          <w:szCs w:val="40"/>
        </w:rPr>
        <w:t>/24</w:t>
      </w:r>
    </w:p>
    <w:p w:rsidR="51F4AACB" w:rsidP="12C9E53C" w:rsidRDefault="51F4AACB" w14:paraId="33835C55" w14:textId="176C0662">
      <w:pPr>
        <w:pStyle w:val="ListParagraph"/>
        <w:numPr>
          <w:ilvl w:val="0"/>
          <w:numId w:val="28"/>
        </w:numPr>
        <w:jc w:val="left"/>
        <w:rPr>
          <w:sz w:val="28"/>
          <w:szCs w:val="28"/>
        </w:rPr>
      </w:pPr>
      <w:r w:rsidRPr="12C9E53C" w:rsidR="51F4AACB">
        <w:rPr>
          <w:sz w:val="28"/>
          <w:szCs w:val="28"/>
        </w:rPr>
        <w:t xml:space="preserve">Se estudia </w:t>
      </w:r>
      <w:proofErr w:type="spellStart"/>
      <w:r w:rsidRPr="12C9E53C" w:rsidR="51F4AACB">
        <w:rPr>
          <w:sz w:val="28"/>
          <w:szCs w:val="28"/>
        </w:rPr>
        <w:t>codigo</w:t>
      </w:r>
      <w:proofErr w:type="spellEnd"/>
      <w:r w:rsidRPr="12C9E53C" w:rsidR="51F4AACB">
        <w:rPr>
          <w:sz w:val="28"/>
          <w:szCs w:val="28"/>
        </w:rPr>
        <w:t xml:space="preserve"> del sensor de </w:t>
      </w:r>
      <w:proofErr w:type="spellStart"/>
      <w:r w:rsidRPr="12C9E53C" w:rsidR="51F4AACB">
        <w:rPr>
          <w:sz w:val="28"/>
          <w:szCs w:val="28"/>
        </w:rPr>
        <w:t>git</w:t>
      </w:r>
      <w:proofErr w:type="spellEnd"/>
      <w:r w:rsidRPr="12C9E53C" w:rsidR="51F4AACB">
        <w:rPr>
          <w:sz w:val="28"/>
          <w:szCs w:val="28"/>
        </w:rPr>
        <w:t xml:space="preserve"> </w:t>
      </w:r>
      <w:proofErr w:type="spellStart"/>
      <w:r w:rsidRPr="12C9E53C" w:rsidR="51F4AACB">
        <w:rPr>
          <w:sz w:val="28"/>
          <w:szCs w:val="28"/>
        </w:rPr>
        <w:t>hub</w:t>
      </w:r>
      <w:proofErr w:type="spellEnd"/>
      <w:r w:rsidRPr="12C9E53C" w:rsidR="7F069612">
        <w:rPr>
          <w:sz w:val="28"/>
          <w:szCs w:val="28"/>
        </w:rPr>
        <w:t>(</w:t>
      </w:r>
      <w:proofErr w:type="spellStart"/>
      <w:r w:rsidRPr="12C9E53C" w:rsidR="7F069612">
        <w:rPr>
          <w:sz w:val="28"/>
          <w:szCs w:val="28"/>
        </w:rPr>
        <w:t>Revision</w:t>
      </w:r>
      <w:proofErr w:type="spellEnd"/>
      <w:r w:rsidRPr="12C9E53C" w:rsidR="7F069612">
        <w:rPr>
          <w:sz w:val="28"/>
          <w:szCs w:val="28"/>
        </w:rPr>
        <w:t xml:space="preserve"> de codigo 3)</w:t>
      </w:r>
    </w:p>
    <w:p w:rsidR="7F069612" w:rsidP="12C9E53C" w:rsidRDefault="7F069612" w14:paraId="645A2E4B" w14:textId="1B1D5232">
      <w:pPr>
        <w:pStyle w:val="ListParagraph"/>
        <w:numPr>
          <w:ilvl w:val="0"/>
          <w:numId w:val="28"/>
        </w:numPr>
        <w:jc w:val="left"/>
        <w:rPr>
          <w:sz w:val="28"/>
          <w:szCs w:val="28"/>
        </w:rPr>
      </w:pPr>
      <w:r w:rsidRPr="12C9E53C" w:rsidR="7F069612">
        <w:rPr>
          <w:sz w:val="28"/>
          <w:szCs w:val="28"/>
        </w:rPr>
        <w:t xml:space="preserve">Se prueba el </w:t>
      </w:r>
      <w:proofErr w:type="spellStart"/>
      <w:r w:rsidRPr="12C9E53C" w:rsidR="7F069612">
        <w:rPr>
          <w:sz w:val="28"/>
          <w:szCs w:val="28"/>
        </w:rPr>
        <w:t>plastico</w:t>
      </w:r>
      <w:proofErr w:type="spellEnd"/>
      <w:r w:rsidRPr="12C9E53C" w:rsidR="7F069612">
        <w:rPr>
          <w:sz w:val="28"/>
          <w:szCs w:val="28"/>
        </w:rPr>
        <w:t xml:space="preserve"> y se encuentra la </w:t>
      </w:r>
      <w:proofErr w:type="spellStart"/>
      <w:r w:rsidRPr="12C9E53C" w:rsidR="7F069612">
        <w:rPr>
          <w:sz w:val="28"/>
          <w:szCs w:val="28"/>
        </w:rPr>
        <w:t>problematica</w:t>
      </w:r>
      <w:proofErr w:type="spellEnd"/>
      <w:r w:rsidRPr="12C9E53C" w:rsidR="7F069612">
        <w:rPr>
          <w:sz w:val="28"/>
          <w:szCs w:val="28"/>
        </w:rPr>
        <w:t xml:space="preserve"> de que no se puede unir con el calor de la plancha </w:t>
      </w:r>
    </w:p>
    <w:p w:rsidR="12C9E53C" w:rsidP="12C9E53C" w:rsidRDefault="12C9E53C" w14:paraId="1D8D4C2F" w14:textId="5E79AC31">
      <w:pPr>
        <w:pStyle w:val="Normal"/>
        <w:ind w:left="708"/>
        <w:jc w:val="left"/>
        <w:rPr>
          <w:sz w:val="40"/>
          <w:szCs w:val="40"/>
        </w:rPr>
      </w:pPr>
    </w:p>
    <w:p w:rsidR="35BA8B54" w:rsidP="12C9E53C" w:rsidRDefault="35BA8B54" w14:paraId="7EA1285C" w14:textId="24C9ABE0">
      <w:pPr>
        <w:pStyle w:val="Normal"/>
        <w:ind w:left="708"/>
        <w:jc w:val="left"/>
        <w:rPr>
          <w:sz w:val="52"/>
          <w:szCs w:val="52"/>
        </w:rPr>
      </w:pPr>
      <w:r w:rsidRPr="12C9E53C" w:rsidR="35BA8B54">
        <w:rPr>
          <w:sz w:val="52"/>
          <w:szCs w:val="52"/>
        </w:rPr>
        <w:t>Semana 16</w:t>
      </w:r>
    </w:p>
    <w:p w:rsidR="08AD5F12" w:rsidP="12C9E53C" w:rsidRDefault="08AD5F12" w14:paraId="43E2349B" w14:textId="51DB25D8">
      <w:pPr>
        <w:pStyle w:val="Normal"/>
        <w:ind w:left="708"/>
        <w:jc w:val="left"/>
        <w:rPr>
          <w:sz w:val="40"/>
          <w:szCs w:val="40"/>
        </w:rPr>
      </w:pPr>
      <w:r w:rsidRPr="12C9E53C" w:rsidR="08AD5F12">
        <w:rPr>
          <w:sz w:val="40"/>
          <w:szCs w:val="40"/>
        </w:rPr>
        <w:t>0</w:t>
      </w:r>
      <w:r w:rsidRPr="12C9E53C" w:rsidR="2C89B820">
        <w:rPr>
          <w:sz w:val="40"/>
          <w:szCs w:val="40"/>
        </w:rPr>
        <w:t>6</w:t>
      </w:r>
      <w:r w:rsidRPr="12C9E53C" w:rsidR="08AD5F12">
        <w:rPr>
          <w:sz w:val="40"/>
          <w:szCs w:val="40"/>
        </w:rPr>
        <w:t>/07/24</w:t>
      </w:r>
    </w:p>
    <w:p w:rsidR="598A51EB" w:rsidP="12C9E53C" w:rsidRDefault="598A51EB" w14:paraId="19792E9D" w14:textId="0EB78B75">
      <w:pPr>
        <w:pStyle w:val="ListParagraph"/>
        <w:numPr>
          <w:ilvl w:val="0"/>
          <w:numId w:val="29"/>
        </w:numPr>
        <w:jc w:val="left"/>
        <w:rPr>
          <w:sz w:val="28"/>
          <w:szCs w:val="28"/>
        </w:rPr>
      </w:pPr>
      <w:r w:rsidRPr="12C9E53C" w:rsidR="598A51EB">
        <w:rPr>
          <w:sz w:val="28"/>
          <w:szCs w:val="28"/>
        </w:rPr>
        <w:t xml:space="preserve">Se mantuvo la </w:t>
      </w:r>
      <w:proofErr w:type="spellStart"/>
      <w:r w:rsidRPr="12C9E53C" w:rsidR="598A51EB">
        <w:rPr>
          <w:sz w:val="28"/>
          <w:szCs w:val="28"/>
        </w:rPr>
        <w:t>problematica</w:t>
      </w:r>
      <w:proofErr w:type="spellEnd"/>
      <w:r w:rsidRPr="12C9E53C" w:rsidR="598A51EB">
        <w:rPr>
          <w:sz w:val="28"/>
          <w:szCs w:val="28"/>
        </w:rPr>
        <w:t xml:space="preserve"> de que el </w:t>
      </w:r>
      <w:proofErr w:type="spellStart"/>
      <w:r w:rsidRPr="12C9E53C" w:rsidR="598A51EB">
        <w:rPr>
          <w:sz w:val="28"/>
          <w:szCs w:val="28"/>
        </w:rPr>
        <w:t>plastico</w:t>
      </w:r>
      <w:proofErr w:type="spellEnd"/>
      <w:r w:rsidRPr="12C9E53C" w:rsidR="598A51EB">
        <w:rPr>
          <w:sz w:val="28"/>
          <w:szCs w:val="28"/>
        </w:rPr>
        <w:t xml:space="preserve"> no se sella con la plancha</w:t>
      </w:r>
    </w:p>
    <w:p w:rsidR="598A51EB" w:rsidP="12C9E53C" w:rsidRDefault="598A51EB" w14:paraId="183A3CA6" w14:textId="4BD8F8AC">
      <w:pPr>
        <w:pStyle w:val="ListParagraph"/>
        <w:numPr>
          <w:ilvl w:val="0"/>
          <w:numId w:val="29"/>
        </w:numPr>
        <w:jc w:val="left"/>
        <w:rPr>
          <w:sz w:val="28"/>
          <w:szCs w:val="28"/>
        </w:rPr>
      </w:pPr>
      <w:r w:rsidRPr="12C9E53C" w:rsidR="598A51EB">
        <w:rPr>
          <w:sz w:val="28"/>
          <w:szCs w:val="28"/>
        </w:rPr>
        <w:t xml:space="preserve">Se investiga y prueba de usar un pegamento para probar si funciona en lugar del </w:t>
      </w:r>
      <w:proofErr w:type="spellStart"/>
      <w:r w:rsidRPr="12C9E53C" w:rsidR="598A51EB">
        <w:rPr>
          <w:sz w:val="28"/>
          <w:szCs w:val="28"/>
        </w:rPr>
        <w:t>plastico</w:t>
      </w:r>
      <w:proofErr w:type="spellEnd"/>
      <w:r w:rsidRPr="12C9E53C" w:rsidR="598A51EB">
        <w:rPr>
          <w:sz w:val="28"/>
          <w:szCs w:val="28"/>
        </w:rPr>
        <w:t xml:space="preserve">(Al final no pega y se </w:t>
      </w:r>
      <w:proofErr w:type="gramStart"/>
      <w:r w:rsidRPr="12C9E53C" w:rsidR="598A51EB">
        <w:rPr>
          <w:sz w:val="28"/>
          <w:szCs w:val="28"/>
        </w:rPr>
        <w:t>intento</w:t>
      </w:r>
      <w:proofErr w:type="gramEnd"/>
      <w:r w:rsidRPr="12C9E53C" w:rsidR="598A51EB">
        <w:rPr>
          <w:sz w:val="28"/>
          <w:szCs w:val="28"/>
        </w:rPr>
        <w:t xml:space="preserve"> volver a utilizar la plancha y buscar una solucion)</w:t>
      </w:r>
    </w:p>
    <w:p w:rsidR="598A51EB" w:rsidP="12C9E53C" w:rsidRDefault="598A51EB" w14:paraId="3975CC9F" w14:textId="6184E171">
      <w:pPr>
        <w:pStyle w:val="ListParagraph"/>
        <w:numPr>
          <w:ilvl w:val="0"/>
          <w:numId w:val="29"/>
        </w:numPr>
        <w:jc w:val="left"/>
        <w:rPr>
          <w:sz w:val="28"/>
          <w:szCs w:val="28"/>
        </w:rPr>
      </w:pPr>
      <w:r w:rsidRPr="12C9E53C" w:rsidR="598A51EB">
        <w:rPr>
          <w:sz w:val="28"/>
          <w:szCs w:val="28"/>
        </w:rPr>
        <w:t xml:space="preserve">Se sigue trabajando en el </w:t>
      </w:r>
      <w:proofErr w:type="spellStart"/>
      <w:r w:rsidRPr="12C9E53C" w:rsidR="598A51EB">
        <w:rPr>
          <w:sz w:val="28"/>
          <w:szCs w:val="28"/>
        </w:rPr>
        <w:t>codigo</w:t>
      </w:r>
      <w:proofErr w:type="spellEnd"/>
      <w:r w:rsidRPr="12C9E53C" w:rsidR="598A51EB">
        <w:rPr>
          <w:sz w:val="28"/>
          <w:szCs w:val="28"/>
        </w:rPr>
        <w:t>(</w:t>
      </w:r>
      <w:r w:rsidRPr="12C9E53C" w:rsidR="09BF3BD1">
        <w:rPr>
          <w:sz w:val="28"/>
          <w:szCs w:val="28"/>
        </w:rPr>
        <w:t>Avanzando en lograr terminar de configurar el sensor mpu6050</w:t>
      </w:r>
      <w:r w:rsidRPr="12C9E53C" w:rsidR="598A51EB">
        <w:rPr>
          <w:sz w:val="28"/>
          <w:szCs w:val="28"/>
        </w:rPr>
        <w:t>)</w:t>
      </w:r>
    </w:p>
    <w:p w:rsidR="35BA8B54" w:rsidP="12C9E53C" w:rsidRDefault="35BA8B54" w14:paraId="789EBA43" w14:textId="5B724074">
      <w:pPr>
        <w:pStyle w:val="Normal"/>
        <w:ind w:left="708"/>
        <w:jc w:val="left"/>
        <w:rPr>
          <w:rFonts w:ascii="Calibri" w:hAnsi="Calibri" w:eastAsia="Calibri" w:cs="Calibri" w:asciiTheme="minorAscii" w:hAnsiTheme="minorAscii" w:eastAsiaTheme="minorAscii" w:cstheme="minorAscii"/>
          <w:sz w:val="52"/>
          <w:szCs w:val="52"/>
        </w:rPr>
      </w:pPr>
      <w:r w:rsidRPr="12C9E53C" w:rsidR="35BA8B54">
        <w:rPr>
          <w:rFonts w:ascii="Calibri" w:hAnsi="Calibri" w:eastAsia="Calibri" w:cs="Calibri" w:asciiTheme="minorAscii" w:hAnsiTheme="minorAscii" w:eastAsiaTheme="minorAscii" w:cstheme="minorAscii"/>
          <w:sz w:val="52"/>
          <w:szCs w:val="52"/>
        </w:rPr>
        <w:t>Semana 17</w:t>
      </w:r>
    </w:p>
    <w:p w:rsidR="0B349BD1" w:rsidP="12C9E53C" w:rsidRDefault="0B349BD1" w14:paraId="3038D4C6" w14:textId="19A04627">
      <w:pPr>
        <w:pStyle w:val="Normal"/>
        <w:ind w:left="708"/>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pPr>
      <w:r w:rsidRPr="12C9E53C" w:rsidR="0B349BD1">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t>13/08/2024</w:t>
      </w:r>
    </w:p>
    <w:p w:rsidR="6F78ABAC" w:rsidP="12C9E53C" w:rsidRDefault="6F78ABAC" w14:paraId="1F776B86" w14:textId="20D0ADCD">
      <w:pPr>
        <w:pStyle w:val="ListParagraph"/>
        <w:numPr>
          <w:ilvl w:val="0"/>
          <w:numId w:val="3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F78ABA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Se revisa la lista de compra para agregar o eliminar componentes</w:t>
      </w:r>
    </w:p>
    <w:p w:rsidR="6F78ABAC" w:rsidP="12C9E53C" w:rsidRDefault="6F78ABAC" w14:paraId="51DB9B5C" w14:textId="520E52FA">
      <w:pPr>
        <w:pStyle w:val="ListParagraph"/>
        <w:numPr>
          <w:ilvl w:val="0"/>
          <w:numId w:val="3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F78ABA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Se soluciona la problemática del sensor MPU6050 con la </w:t>
      </w:r>
      <w:proofErr w:type="spellStart"/>
      <w:r w:rsidRPr="12C9E53C" w:rsidR="6F78ABA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comuniacion</w:t>
      </w:r>
      <w:proofErr w:type="spellEnd"/>
      <w:r w:rsidRPr="12C9E53C" w:rsidR="6F78ABA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i2C</w:t>
      </w:r>
    </w:p>
    <w:p w:rsidR="097DB03F" w:rsidP="12C9E53C" w:rsidRDefault="097DB03F" w14:paraId="589B023D" w14:textId="4658AFD4">
      <w:pPr>
        <w:pStyle w:val="ListParagraph"/>
        <w:numPr>
          <w:ilvl w:val="0"/>
          <w:numId w:val="3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097DB03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Se trata de terminar con el primer </w:t>
      </w:r>
      <w:proofErr w:type="spellStart"/>
      <w:r w:rsidRPr="12C9E53C" w:rsidR="097DB03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dieño</w:t>
      </w:r>
      <w:proofErr w:type="spellEnd"/>
      <w:r w:rsidRPr="12C9E53C" w:rsidR="097DB03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del airbag para la cabeza</w:t>
      </w:r>
    </w:p>
    <w:p w:rsidR="097DB03F" w:rsidP="12C9E53C" w:rsidRDefault="097DB03F" w14:paraId="0E5B8C21" w14:textId="3E9746AC">
      <w:pPr>
        <w:pStyle w:val="ListParagraph"/>
        <w:ind w:left="1068"/>
        <w:jc w:val="left"/>
      </w:pPr>
      <w:r w:rsidR="097DB03F">
        <w:drawing>
          <wp:inline wp14:editId="454F2891" wp14:anchorId="6B328389">
            <wp:extent cx="2508409" cy="1907393"/>
            <wp:effectExtent l="0" t="0" r="0" b="0"/>
            <wp:docPr id="1638829247" name="" title=""/>
            <wp:cNvGraphicFramePr>
              <a:graphicFrameLocks noChangeAspect="1"/>
            </wp:cNvGraphicFramePr>
            <a:graphic>
              <a:graphicData uri="http://schemas.openxmlformats.org/drawingml/2006/picture">
                <pic:pic>
                  <pic:nvPicPr>
                    <pic:cNvPr id="0" name=""/>
                    <pic:cNvPicPr/>
                  </pic:nvPicPr>
                  <pic:blipFill>
                    <a:blip r:embed="R9a1592cf4b59484d">
                      <a:extLst>
                        <a:ext xmlns:a="http://schemas.openxmlformats.org/drawingml/2006/main" uri="{28A0092B-C50C-407E-A947-70E740481C1C}">
                          <a14:useLocalDpi val="0"/>
                        </a:ext>
                      </a:extLst>
                    </a:blip>
                    <a:stretch>
                      <a:fillRect/>
                    </a:stretch>
                  </pic:blipFill>
                  <pic:spPr>
                    <a:xfrm>
                      <a:off x="0" y="0"/>
                      <a:ext cx="2508409" cy="1907393"/>
                    </a:xfrm>
                    <a:prstGeom prst="rect">
                      <a:avLst/>
                    </a:prstGeom>
                  </pic:spPr>
                </pic:pic>
              </a:graphicData>
            </a:graphic>
          </wp:inline>
        </w:drawing>
      </w:r>
      <w:r w:rsidR="097DB03F">
        <w:drawing>
          <wp:inline wp14:editId="1957B5F0" wp14:anchorId="73C16A4F">
            <wp:extent cx="2343152" cy="2153586"/>
            <wp:effectExtent l="0" t="0" r="0" b="0"/>
            <wp:docPr id="784962305" name="" title=""/>
            <wp:cNvGraphicFramePr>
              <a:graphicFrameLocks noChangeAspect="1"/>
            </wp:cNvGraphicFramePr>
            <a:graphic>
              <a:graphicData uri="http://schemas.openxmlformats.org/drawingml/2006/picture">
                <pic:pic>
                  <pic:nvPicPr>
                    <pic:cNvPr id="0" name=""/>
                    <pic:cNvPicPr/>
                  </pic:nvPicPr>
                  <pic:blipFill>
                    <a:blip r:embed="R51f4bf09e8b84940">
                      <a:extLst>
                        <a:ext xmlns:a="http://schemas.openxmlformats.org/drawingml/2006/main" uri="{28A0092B-C50C-407E-A947-70E740481C1C}">
                          <a14:useLocalDpi val="0"/>
                        </a:ext>
                      </a:extLst>
                    </a:blip>
                    <a:stretch>
                      <a:fillRect/>
                    </a:stretch>
                  </pic:blipFill>
                  <pic:spPr>
                    <a:xfrm>
                      <a:off x="0" y="0"/>
                      <a:ext cx="2343152" cy="2153586"/>
                    </a:xfrm>
                    <a:prstGeom prst="rect">
                      <a:avLst/>
                    </a:prstGeom>
                  </pic:spPr>
                </pic:pic>
              </a:graphicData>
            </a:graphic>
          </wp:inline>
        </w:drawing>
      </w:r>
    </w:p>
    <w:p w:rsidR="097DB03F" w:rsidP="12C9E53C" w:rsidRDefault="097DB03F" w14:paraId="3EBFA20D" w14:textId="5C1351A5">
      <w:pPr>
        <w:pStyle w:val="ListParagraph"/>
        <w:numPr>
          <w:ilvl w:val="0"/>
          <w:numId w:val="3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097DB03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Se define una tela a usar en el chaleco </w:t>
      </w:r>
    </w:p>
    <w:p w:rsidR="3FCC6985" w:rsidP="12C9E53C" w:rsidRDefault="3FCC6985" w14:paraId="20788504" w14:textId="4B399ACC">
      <w:pPr>
        <w:pStyle w:val="ListParagraph"/>
        <w:numPr>
          <w:ilvl w:val="0"/>
          <w:numId w:val="30"/>
        </w:numPr>
        <w:jc w:val="left"/>
        <w:rPr>
          <w:noProof w:val="0"/>
          <w:sz w:val="28"/>
          <w:szCs w:val="28"/>
          <w:lang w:val="es-ES"/>
        </w:rPr>
      </w:pPr>
      <w:r w:rsidRPr="12C9E53C" w:rsidR="3FCC698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Se </w:t>
      </w:r>
      <w:r w:rsidRPr="12C9E53C" w:rsidR="5E957F1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comenzará</w:t>
      </w:r>
      <w:r w:rsidRPr="12C9E53C" w:rsidR="3FCC698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con la </w:t>
      </w:r>
      <w:r w:rsidRPr="12C9E53C" w:rsidR="0A72733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Revisión</w:t>
      </w:r>
      <w:r w:rsidRPr="12C9E53C" w:rsidR="3FCC698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 </w:t>
      </w:r>
      <w:r w:rsidRPr="12C9E53C" w:rsidR="293E401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código</w:t>
      </w:r>
      <w:r w:rsidRPr="12C9E53C" w:rsidR="3FCC698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4</w:t>
      </w:r>
      <w:r w:rsidRPr="12C9E53C" w:rsidR="0715882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w:t>
      </w:r>
      <w:r w:rsidRPr="12C9E53C" w:rsidR="0715882C">
        <w:rPr>
          <w:noProof w:val="0"/>
          <w:sz w:val="28"/>
          <w:szCs w:val="28"/>
          <w:lang w:val="es-ES"/>
        </w:rPr>
        <w:t xml:space="preserve">Se seguirá trabando en el </w:t>
      </w:r>
      <w:r w:rsidRPr="12C9E53C" w:rsidR="0715882C">
        <w:rPr>
          <w:noProof w:val="0"/>
          <w:sz w:val="28"/>
          <w:szCs w:val="28"/>
          <w:lang w:val="es-ES"/>
        </w:rPr>
        <w:t>código</w:t>
      </w:r>
      <w:r w:rsidRPr="12C9E53C" w:rsidR="0715882C">
        <w:rPr>
          <w:noProof w:val="0"/>
          <w:sz w:val="28"/>
          <w:szCs w:val="28"/>
          <w:lang w:val="es-ES"/>
        </w:rPr>
        <w:t xml:space="preserve"> está vez implementando el otro sensor MPU6050 para probar con uno nuevo a diferencia del que ya estábamos usando</w:t>
      </w:r>
    </w:p>
    <w:p w:rsidR="0715882C" w:rsidP="12C9E53C" w:rsidRDefault="0715882C" w14:paraId="07C910B5" w14:textId="47C766B9">
      <w:pPr>
        <w:pStyle w:val="ListParagraph"/>
        <w:numPr>
          <w:ilvl w:val="0"/>
          <w:numId w:val="30"/>
        </w:numPr>
        <w:jc w:val="left"/>
        <w:rPr>
          <w:noProof w:val="0"/>
          <w:sz w:val="28"/>
          <w:szCs w:val="28"/>
          <w:lang w:val="es-ES"/>
        </w:rPr>
      </w:pPr>
      <w:r w:rsidRPr="12C9E53C" w:rsidR="0715882C">
        <w:rPr>
          <w:noProof w:val="0"/>
          <w:sz w:val="28"/>
          <w:szCs w:val="28"/>
          <w:lang w:val="es-ES"/>
        </w:rPr>
        <w:t xml:space="preserve">Se pudo seguir programando y se logró solucionar los problemas al censar que tenía el sensor, ahora si bien los valores de temperatura </w:t>
      </w:r>
      <w:r w:rsidRPr="12C9E53C" w:rsidR="1CB787FC">
        <w:rPr>
          <w:noProof w:val="0"/>
          <w:sz w:val="28"/>
          <w:szCs w:val="28"/>
          <w:lang w:val="es-ES"/>
        </w:rPr>
        <w:t>están</w:t>
      </w:r>
      <w:r w:rsidRPr="12C9E53C" w:rsidR="0715882C">
        <w:rPr>
          <w:noProof w:val="0"/>
          <w:sz w:val="28"/>
          <w:szCs w:val="28"/>
          <w:lang w:val="es-ES"/>
        </w:rPr>
        <w:t xml:space="preserve"> en un numero exagerado, estos </w:t>
      </w:r>
      <w:r w:rsidRPr="12C9E53C" w:rsidR="16B3A35A">
        <w:rPr>
          <w:noProof w:val="0"/>
          <w:sz w:val="28"/>
          <w:szCs w:val="28"/>
          <w:lang w:val="es-ES"/>
        </w:rPr>
        <w:t>varían</w:t>
      </w:r>
      <w:r w:rsidRPr="12C9E53C" w:rsidR="0715882C">
        <w:rPr>
          <w:noProof w:val="0"/>
          <w:sz w:val="28"/>
          <w:szCs w:val="28"/>
          <w:lang w:val="es-ES"/>
        </w:rPr>
        <w:t xml:space="preserve"> correctamente, y los valores de </w:t>
      </w:r>
      <w:r w:rsidRPr="12C9E53C" w:rsidR="0C1317AA">
        <w:rPr>
          <w:noProof w:val="0"/>
          <w:sz w:val="28"/>
          <w:szCs w:val="28"/>
          <w:lang w:val="es-ES"/>
        </w:rPr>
        <w:t>aceleración</w:t>
      </w:r>
      <w:r w:rsidRPr="12C9E53C" w:rsidR="0715882C">
        <w:rPr>
          <w:noProof w:val="0"/>
          <w:sz w:val="28"/>
          <w:szCs w:val="28"/>
          <w:lang w:val="es-ES"/>
        </w:rPr>
        <w:t xml:space="preserve"> y del </w:t>
      </w:r>
      <w:r w:rsidRPr="12C9E53C" w:rsidR="7470A64B">
        <w:rPr>
          <w:noProof w:val="0"/>
          <w:sz w:val="28"/>
          <w:szCs w:val="28"/>
          <w:lang w:val="es-ES"/>
        </w:rPr>
        <w:t>giróscopo</w:t>
      </w:r>
      <w:r w:rsidRPr="12C9E53C" w:rsidR="0715882C">
        <w:rPr>
          <w:noProof w:val="0"/>
          <w:sz w:val="28"/>
          <w:szCs w:val="28"/>
          <w:lang w:val="es-ES"/>
        </w:rPr>
        <w:t xml:space="preserve"> se mantiene estables, lo que </w:t>
      </w:r>
      <w:r w:rsidRPr="12C9E53C" w:rsidR="389F2D09">
        <w:rPr>
          <w:noProof w:val="0"/>
          <w:sz w:val="28"/>
          <w:szCs w:val="28"/>
          <w:lang w:val="es-ES"/>
        </w:rPr>
        <w:t>había</w:t>
      </w:r>
      <w:r w:rsidRPr="12C9E53C" w:rsidR="0715882C">
        <w:rPr>
          <w:noProof w:val="0"/>
          <w:sz w:val="28"/>
          <w:szCs w:val="28"/>
          <w:lang w:val="es-ES"/>
        </w:rPr>
        <w:t xml:space="preserve"> que modificar es el </w:t>
      </w:r>
      <w:proofErr w:type="spellStart"/>
      <w:r w:rsidRPr="12C9E53C" w:rsidR="0715882C">
        <w:rPr>
          <w:noProof w:val="0"/>
          <w:sz w:val="28"/>
          <w:szCs w:val="28"/>
          <w:lang w:val="es-ES"/>
        </w:rPr>
        <w:t>sleep</w:t>
      </w:r>
      <w:proofErr w:type="spellEnd"/>
      <w:r w:rsidRPr="12C9E53C" w:rsidR="0715882C">
        <w:rPr>
          <w:noProof w:val="0"/>
          <w:sz w:val="28"/>
          <w:szCs w:val="28"/>
          <w:lang w:val="es-ES"/>
        </w:rPr>
        <w:t xml:space="preserve"> que tiene para poder recibir </w:t>
      </w:r>
      <w:r w:rsidRPr="12C9E53C" w:rsidR="4C9CA816">
        <w:rPr>
          <w:noProof w:val="0"/>
          <w:sz w:val="28"/>
          <w:szCs w:val="28"/>
          <w:lang w:val="es-ES"/>
        </w:rPr>
        <w:t>más</w:t>
      </w:r>
      <w:r w:rsidRPr="12C9E53C" w:rsidR="0715882C">
        <w:rPr>
          <w:noProof w:val="0"/>
          <w:sz w:val="28"/>
          <w:szCs w:val="28"/>
          <w:lang w:val="es-ES"/>
        </w:rPr>
        <w:t xml:space="preserve"> valores por segundo. Ahora la siguiente etapa es definir las variaciones que tiene un valor de otro para poder identificar el punto en el que el chaleco se tiene que activar.</w:t>
      </w:r>
    </w:p>
    <w:p w:rsidR="33E59D03" w:rsidP="12C9E53C" w:rsidRDefault="33E59D03" w14:paraId="75D5EF77" w14:textId="12B4FD91">
      <w:pPr>
        <w:pStyle w:val="ListParagraph"/>
        <w:numPr>
          <w:ilvl w:val="0"/>
          <w:numId w:val="3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33E59D0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Se busca una forma de abrir los cartuchos:</w:t>
      </w:r>
    </w:p>
    <w:p w:rsidR="33E59D03" w:rsidP="12C9E53C" w:rsidRDefault="33E59D03" w14:paraId="2782CE74" w14:textId="775070B8">
      <w:pPr>
        <w:spacing w:before="240" w:beforeAutospacing="off" w:after="240" w:afterAutospacing="off"/>
      </w:pPr>
      <w:r w:rsidRPr="12C9E53C" w:rsidR="33E59D03">
        <w:rPr>
          <w:noProof w:val="0"/>
          <w:lang w:val="es-ES"/>
        </w:rPr>
        <w:t>posibles utilidades a investigar: ( pequeños y ligeros serisa lo ideal)</w:t>
      </w:r>
    </w:p>
    <w:p w:rsidR="33E59D03" w:rsidP="12C9E53C" w:rsidRDefault="33E59D03" w14:paraId="06527AB3" w14:textId="1F478358">
      <w:pPr>
        <w:pStyle w:val="ListParagraph"/>
        <w:numPr>
          <w:ilvl w:val="0"/>
          <w:numId w:val="31"/>
        </w:numPr>
        <w:spacing w:before="240" w:beforeAutospacing="off" w:after="240" w:afterAutospacing="off"/>
        <w:rPr>
          <w:noProof w:val="0"/>
          <w:sz w:val="28"/>
          <w:szCs w:val="28"/>
          <w:lang w:val="es-ES"/>
        </w:rPr>
      </w:pPr>
      <w:proofErr w:type="spellStart"/>
      <w:r w:rsidRPr="12C9E53C" w:rsidR="33E59D03">
        <w:rPr>
          <w:noProof w:val="0"/>
          <w:sz w:val="28"/>
          <w:szCs w:val="28"/>
          <w:lang w:val="es-ES"/>
        </w:rPr>
        <w:t>How</w:t>
      </w:r>
      <w:proofErr w:type="spellEnd"/>
      <w:r w:rsidRPr="12C9E53C" w:rsidR="33E59D03">
        <w:rPr>
          <w:noProof w:val="0"/>
          <w:sz w:val="28"/>
          <w:szCs w:val="28"/>
          <w:lang w:val="es-ES"/>
        </w:rPr>
        <w:t xml:space="preserve"> </w:t>
      </w:r>
      <w:proofErr w:type="spellStart"/>
      <w:r w:rsidRPr="12C9E53C" w:rsidR="33E59D03">
        <w:rPr>
          <w:noProof w:val="0"/>
          <w:sz w:val="28"/>
          <w:szCs w:val="28"/>
          <w:lang w:val="es-ES"/>
        </w:rPr>
        <w:t>to</w:t>
      </w:r>
      <w:proofErr w:type="spellEnd"/>
      <w:r w:rsidRPr="12C9E53C" w:rsidR="33E59D03">
        <w:rPr>
          <w:noProof w:val="0"/>
          <w:sz w:val="28"/>
          <w:szCs w:val="28"/>
          <w:lang w:val="es-ES"/>
        </w:rPr>
        <w:t xml:space="preserve"> </w:t>
      </w:r>
      <w:proofErr w:type="spellStart"/>
      <w:r w:rsidRPr="12C9E53C" w:rsidR="33E59D03">
        <w:rPr>
          <w:noProof w:val="0"/>
          <w:sz w:val="28"/>
          <w:szCs w:val="28"/>
          <w:lang w:val="es-ES"/>
        </w:rPr>
        <w:t>mount</w:t>
      </w:r>
      <w:proofErr w:type="spellEnd"/>
      <w:r w:rsidRPr="12C9E53C" w:rsidR="33E59D03">
        <w:rPr>
          <w:noProof w:val="0"/>
          <w:sz w:val="28"/>
          <w:szCs w:val="28"/>
          <w:lang w:val="es-ES"/>
        </w:rPr>
        <w:t xml:space="preserve"> </w:t>
      </w:r>
      <w:proofErr w:type="spellStart"/>
      <w:r w:rsidRPr="12C9E53C" w:rsidR="33E59D03">
        <w:rPr>
          <w:noProof w:val="0"/>
          <w:sz w:val="28"/>
          <w:szCs w:val="28"/>
          <w:lang w:val="es-ES"/>
        </w:rPr>
        <w:t>mightyZAP</w:t>
      </w:r>
      <w:proofErr w:type="spellEnd"/>
      <w:r w:rsidRPr="12C9E53C" w:rsidR="33E59D03">
        <w:rPr>
          <w:noProof w:val="0"/>
          <w:sz w:val="28"/>
          <w:szCs w:val="28"/>
          <w:lang w:val="es-ES"/>
        </w:rPr>
        <w:t xml:space="preserve"> (IR-MB03)</w:t>
      </w:r>
    </w:p>
    <w:p w:rsidR="33E59D03" w:rsidP="12C9E53C" w:rsidRDefault="33E59D03" w14:paraId="6166DB67" w14:textId="347055B4">
      <w:pPr>
        <w:pStyle w:val="ListParagraph"/>
        <w:numPr>
          <w:ilvl w:val="0"/>
          <w:numId w:val="31"/>
        </w:numPr>
        <w:spacing w:before="240" w:beforeAutospacing="off" w:after="240" w:afterAutospacing="off"/>
        <w:rPr>
          <w:noProof w:val="0"/>
          <w:sz w:val="28"/>
          <w:szCs w:val="28"/>
          <w:lang w:val="es-ES"/>
        </w:rPr>
      </w:pPr>
      <w:r w:rsidRPr="12C9E53C" w:rsidR="33E59D03">
        <w:rPr>
          <w:noProof w:val="0"/>
          <w:sz w:val="28"/>
          <w:szCs w:val="28"/>
          <w:lang w:val="es-ES"/>
        </w:rPr>
        <w:t xml:space="preserve">Micro 12VDC linear </w:t>
      </w:r>
      <w:proofErr w:type="spellStart"/>
      <w:r w:rsidRPr="12C9E53C" w:rsidR="33E59D03">
        <w:rPr>
          <w:noProof w:val="0"/>
          <w:sz w:val="28"/>
          <w:szCs w:val="28"/>
          <w:lang w:val="es-ES"/>
        </w:rPr>
        <w:t>actuator</w:t>
      </w:r>
      <w:proofErr w:type="spellEnd"/>
      <w:r w:rsidRPr="12C9E53C" w:rsidR="33E59D03">
        <w:rPr>
          <w:noProof w:val="0"/>
          <w:sz w:val="28"/>
          <w:szCs w:val="28"/>
          <w:lang w:val="es-ES"/>
        </w:rPr>
        <w:t xml:space="preserve"> new </w:t>
      </w:r>
      <w:proofErr w:type="spellStart"/>
      <w:r w:rsidRPr="12C9E53C" w:rsidR="33E59D03">
        <w:rPr>
          <w:noProof w:val="0"/>
          <w:sz w:val="28"/>
          <w:szCs w:val="28"/>
          <w:lang w:val="es-ES"/>
        </w:rPr>
        <w:t>update</w:t>
      </w:r>
      <w:proofErr w:type="spellEnd"/>
    </w:p>
    <w:p w:rsidR="33E59D03" w:rsidP="12C9E53C" w:rsidRDefault="33E59D03" w14:paraId="60ABEE8C" w14:textId="54C39F24">
      <w:pPr>
        <w:pStyle w:val="ListParagraph"/>
        <w:numPr>
          <w:ilvl w:val="0"/>
          <w:numId w:val="31"/>
        </w:numPr>
        <w:spacing w:before="240" w:beforeAutospacing="off" w:after="240" w:afterAutospacing="off"/>
        <w:rPr>
          <w:noProof w:val="0"/>
          <w:sz w:val="28"/>
          <w:szCs w:val="28"/>
          <w:lang w:val="es-ES"/>
        </w:rPr>
      </w:pPr>
      <w:r w:rsidRPr="12C9E53C" w:rsidR="33E59D03">
        <w:rPr>
          <w:noProof w:val="0"/>
          <w:sz w:val="28"/>
          <w:szCs w:val="28"/>
          <w:lang w:val="es-ES"/>
        </w:rPr>
        <w:t xml:space="preserve">cerradura </w:t>
      </w:r>
      <w:proofErr w:type="spellStart"/>
      <w:r w:rsidRPr="12C9E53C" w:rsidR="33E59D03">
        <w:rPr>
          <w:noProof w:val="0"/>
          <w:sz w:val="28"/>
          <w:szCs w:val="28"/>
          <w:lang w:val="es-ES"/>
        </w:rPr>
        <w:t>electrica</w:t>
      </w:r>
      <w:proofErr w:type="spellEnd"/>
      <w:r w:rsidRPr="12C9E53C" w:rsidR="33E59D03">
        <w:rPr>
          <w:noProof w:val="0"/>
          <w:sz w:val="28"/>
          <w:szCs w:val="28"/>
          <w:lang w:val="es-ES"/>
        </w:rPr>
        <w:t>/pestillo</w:t>
      </w:r>
    </w:p>
    <w:p w:rsidR="33E59D03" w:rsidP="12C9E53C" w:rsidRDefault="33E59D03" w14:paraId="169B69AA" w14:textId="081D3D26">
      <w:pPr>
        <w:pStyle w:val="ListParagraph"/>
        <w:numPr>
          <w:ilvl w:val="0"/>
          <w:numId w:val="31"/>
        </w:numPr>
        <w:spacing w:before="240" w:beforeAutospacing="off" w:after="240" w:afterAutospacing="off"/>
        <w:rPr>
          <w:noProof w:val="0"/>
          <w:sz w:val="28"/>
          <w:szCs w:val="28"/>
          <w:lang w:val="es-ES"/>
        </w:rPr>
      </w:pPr>
      <w:proofErr w:type="spellStart"/>
      <w:r w:rsidRPr="12C9E53C" w:rsidR="33E59D03">
        <w:rPr>
          <w:noProof w:val="0"/>
          <w:sz w:val="28"/>
          <w:szCs w:val="28"/>
          <w:lang w:val="es-ES"/>
        </w:rPr>
        <w:t>Duaitek</w:t>
      </w:r>
      <w:proofErr w:type="spellEnd"/>
      <w:r w:rsidRPr="12C9E53C" w:rsidR="33E59D03">
        <w:rPr>
          <w:noProof w:val="0"/>
          <w:sz w:val="28"/>
          <w:szCs w:val="28"/>
          <w:lang w:val="es-ES"/>
        </w:rPr>
        <w:t xml:space="preserve"> Micro motor N20-50RPM caja Engranajes </w:t>
      </w:r>
      <w:proofErr w:type="spellStart"/>
      <w:r w:rsidRPr="12C9E53C" w:rsidR="33E59D03">
        <w:rPr>
          <w:noProof w:val="0"/>
          <w:sz w:val="28"/>
          <w:szCs w:val="28"/>
          <w:lang w:val="es-ES"/>
        </w:rPr>
        <w:t>Metalica</w:t>
      </w:r>
      <w:proofErr w:type="spellEnd"/>
      <w:r w:rsidRPr="12C9E53C" w:rsidR="33E59D03">
        <w:rPr>
          <w:noProof w:val="0"/>
          <w:sz w:val="28"/>
          <w:szCs w:val="28"/>
          <w:lang w:val="es-ES"/>
        </w:rPr>
        <w:t xml:space="preserve"> Arduino (6.700 pesos) (se puede transformar en una fuerza lineal)</w:t>
      </w:r>
    </w:p>
    <w:p w:rsidR="33E59D03" w:rsidP="12C9E53C" w:rsidRDefault="33E59D03" w14:paraId="5B91856B" w14:textId="64EEBAFA">
      <w:pPr>
        <w:pStyle w:val="ListParagraph"/>
        <w:numPr>
          <w:ilvl w:val="0"/>
          <w:numId w:val="31"/>
        </w:numPr>
        <w:spacing w:before="240" w:beforeAutospacing="off" w:after="240" w:afterAutospacing="off"/>
        <w:rPr>
          <w:noProof w:val="0"/>
          <w:sz w:val="28"/>
          <w:szCs w:val="28"/>
          <w:lang w:val="es-ES"/>
        </w:rPr>
      </w:pPr>
      <w:r w:rsidRPr="12C9E53C" w:rsidR="33E59D03">
        <w:rPr>
          <w:noProof w:val="0"/>
          <w:sz w:val="28"/>
          <w:szCs w:val="28"/>
          <w:lang w:val="es-ES"/>
        </w:rPr>
        <w:t xml:space="preserve">cerradura de puerta </w:t>
      </w:r>
      <w:proofErr w:type="spellStart"/>
      <w:r w:rsidRPr="12C9E53C" w:rsidR="33E59D03">
        <w:rPr>
          <w:noProof w:val="0"/>
          <w:sz w:val="28"/>
          <w:szCs w:val="28"/>
          <w:lang w:val="es-ES"/>
        </w:rPr>
        <w:t>electrica</w:t>
      </w:r>
      <w:proofErr w:type="spellEnd"/>
      <w:r w:rsidRPr="12C9E53C" w:rsidR="33E59D03">
        <w:rPr>
          <w:noProof w:val="0"/>
          <w:sz w:val="28"/>
          <w:szCs w:val="28"/>
          <w:lang w:val="es-ES"/>
        </w:rPr>
        <w:t xml:space="preserve">. (funciona </w:t>
      </w:r>
      <w:proofErr w:type="spellStart"/>
      <w:r w:rsidRPr="12C9E53C" w:rsidR="33E59D03">
        <w:rPr>
          <w:noProof w:val="0"/>
          <w:sz w:val="28"/>
          <w:szCs w:val="28"/>
          <w:lang w:val="es-ES"/>
        </w:rPr>
        <w:t>magneticamente</w:t>
      </w:r>
      <w:proofErr w:type="spellEnd"/>
      <w:r w:rsidRPr="12C9E53C" w:rsidR="33E59D03">
        <w:rPr>
          <w:noProof w:val="0"/>
          <w:sz w:val="28"/>
          <w:szCs w:val="28"/>
          <w:lang w:val="es-ES"/>
        </w:rPr>
        <w:t>)</w:t>
      </w:r>
    </w:p>
    <w:p w:rsidR="33E59D03" w:rsidP="12C9E53C" w:rsidRDefault="33E59D03" w14:paraId="256743C5" w14:textId="44B57ABC">
      <w:pPr>
        <w:pStyle w:val="ListParagraph"/>
        <w:numPr>
          <w:ilvl w:val="0"/>
          <w:numId w:val="31"/>
        </w:numPr>
        <w:spacing w:before="240" w:beforeAutospacing="off" w:after="240" w:afterAutospacing="off"/>
        <w:rPr>
          <w:noProof w:val="0"/>
          <w:sz w:val="28"/>
          <w:szCs w:val="28"/>
          <w:lang w:val="es-ES"/>
        </w:rPr>
      </w:pPr>
      <w:r w:rsidRPr="12C9E53C" w:rsidR="33E59D03">
        <w:rPr>
          <w:noProof w:val="0"/>
          <w:sz w:val="28"/>
          <w:szCs w:val="28"/>
          <w:lang w:val="es-ES"/>
        </w:rPr>
        <w:t xml:space="preserve">timbre de escuela </w:t>
      </w:r>
      <w:proofErr w:type="gramStart"/>
      <w:r w:rsidRPr="12C9E53C" w:rsidR="33E59D03">
        <w:rPr>
          <w:noProof w:val="0"/>
          <w:sz w:val="28"/>
          <w:szCs w:val="28"/>
          <w:lang w:val="es-ES"/>
        </w:rPr>
        <w:t>( funciona</w:t>
      </w:r>
      <w:proofErr w:type="gramEnd"/>
      <w:r w:rsidRPr="12C9E53C" w:rsidR="33E59D03">
        <w:rPr>
          <w:noProof w:val="0"/>
          <w:sz w:val="28"/>
          <w:szCs w:val="28"/>
          <w:lang w:val="es-ES"/>
        </w:rPr>
        <w:t xml:space="preserve"> </w:t>
      </w:r>
      <w:proofErr w:type="spellStart"/>
      <w:r w:rsidRPr="12C9E53C" w:rsidR="33E59D03">
        <w:rPr>
          <w:noProof w:val="0"/>
          <w:sz w:val="28"/>
          <w:szCs w:val="28"/>
          <w:lang w:val="es-ES"/>
        </w:rPr>
        <w:t>magneticamente</w:t>
      </w:r>
      <w:proofErr w:type="spellEnd"/>
      <w:r w:rsidRPr="12C9E53C" w:rsidR="33E59D03">
        <w:rPr>
          <w:noProof w:val="0"/>
          <w:sz w:val="28"/>
          <w:szCs w:val="28"/>
          <w:lang w:val="es-ES"/>
        </w:rPr>
        <w:t>)</w:t>
      </w:r>
    </w:p>
    <w:p w:rsidR="33E59D03" w:rsidP="12C9E53C" w:rsidRDefault="33E59D03" w14:paraId="6C7470C3" w14:textId="5E07E10C">
      <w:pPr>
        <w:spacing w:before="240" w:beforeAutospacing="off" w:after="240" w:afterAutospacing="off"/>
        <w:rPr>
          <w:noProof w:val="0"/>
          <w:sz w:val="24"/>
          <w:szCs w:val="24"/>
          <w:lang w:val="es-ES"/>
        </w:rPr>
      </w:pPr>
      <w:r w:rsidRPr="12C9E53C" w:rsidR="33E59D03">
        <w:rPr>
          <w:noProof w:val="0"/>
          <w:sz w:val="24"/>
          <w:szCs w:val="24"/>
          <w:lang w:val="es-ES"/>
        </w:rPr>
        <w:t>*Descartados*</w:t>
      </w:r>
    </w:p>
    <w:p w:rsidR="33E59D03" w:rsidP="12C9E53C" w:rsidRDefault="33E59D03" w14:paraId="139E495B" w14:textId="7E824270">
      <w:pPr>
        <w:spacing w:before="240" w:beforeAutospacing="off" w:after="240" w:afterAutospacing="off"/>
        <w:rPr>
          <w:noProof w:val="0"/>
          <w:sz w:val="24"/>
          <w:szCs w:val="24"/>
          <w:lang w:val="es-ES"/>
        </w:rPr>
      </w:pPr>
      <w:r w:rsidRPr="12C9E53C" w:rsidR="33E59D03">
        <w:rPr>
          <w:noProof w:val="0"/>
          <w:sz w:val="24"/>
          <w:szCs w:val="24"/>
          <w:lang w:val="es-ES"/>
        </w:rPr>
        <w:t>. Mini Taladros</w:t>
      </w:r>
    </w:p>
    <w:p w:rsidR="33E59D03" w:rsidP="12C9E53C" w:rsidRDefault="33E59D03" w14:paraId="1422AC79" w14:textId="7BFA0B95">
      <w:pPr>
        <w:spacing w:before="240" w:beforeAutospacing="off" w:after="240" w:afterAutospacing="off"/>
        <w:rPr>
          <w:noProof w:val="0"/>
          <w:sz w:val="24"/>
          <w:szCs w:val="24"/>
          <w:lang w:val="es-ES"/>
        </w:rPr>
      </w:pPr>
      <w:r w:rsidRPr="12C9E53C" w:rsidR="33E59D03">
        <w:rPr>
          <w:noProof w:val="0"/>
          <w:sz w:val="24"/>
          <w:szCs w:val="24"/>
          <w:lang w:val="es-ES"/>
        </w:rPr>
        <w:t>. Pistola recta Ergo pulse PTX</w:t>
      </w:r>
    </w:p>
    <w:p w:rsidR="33E59D03" w:rsidP="12C9E53C" w:rsidRDefault="33E59D03" w14:paraId="3AF49768" w14:textId="764D3731">
      <w:pPr>
        <w:spacing w:before="240" w:beforeAutospacing="off" w:after="240" w:afterAutospacing="off"/>
        <w:rPr>
          <w:noProof w:val="0"/>
          <w:sz w:val="24"/>
          <w:szCs w:val="24"/>
          <w:lang w:val="es-ES"/>
        </w:rPr>
      </w:pPr>
      <w:r w:rsidRPr="12C9E53C" w:rsidR="33E59D03">
        <w:rPr>
          <w:noProof w:val="0"/>
          <w:sz w:val="24"/>
          <w:szCs w:val="24"/>
          <w:lang w:val="es-ES"/>
        </w:rPr>
        <w:t xml:space="preserve">. Los </w:t>
      </w:r>
      <w:proofErr w:type="spellStart"/>
      <w:r w:rsidRPr="12C9E53C" w:rsidR="33E59D03">
        <w:rPr>
          <w:noProof w:val="0"/>
          <w:sz w:val="24"/>
          <w:szCs w:val="24"/>
          <w:lang w:val="es-ES"/>
        </w:rPr>
        <w:t>sitmas</w:t>
      </w:r>
      <w:proofErr w:type="spellEnd"/>
      <w:r w:rsidRPr="12C9E53C" w:rsidR="33E59D03">
        <w:rPr>
          <w:noProof w:val="0"/>
          <w:sz w:val="24"/>
          <w:szCs w:val="24"/>
          <w:lang w:val="es-ES"/>
        </w:rPr>
        <w:t xml:space="preserve"> que utilizan los martillos percutores son </w:t>
      </w:r>
      <w:proofErr w:type="gramStart"/>
      <w:r w:rsidRPr="12C9E53C" w:rsidR="33E59D03">
        <w:rPr>
          <w:noProof w:val="0"/>
          <w:sz w:val="24"/>
          <w:szCs w:val="24"/>
          <w:lang w:val="es-ES"/>
        </w:rPr>
        <w:t>efectivos</w:t>
      </w:r>
      <w:proofErr w:type="gramEnd"/>
      <w:r w:rsidRPr="12C9E53C" w:rsidR="33E59D03">
        <w:rPr>
          <w:noProof w:val="0"/>
          <w:sz w:val="24"/>
          <w:szCs w:val="24"/>
          <w:lang w:val="es-ES"/>
        </w:rPr>
        <w:t xml:space="preserve"> pero son grandes en </w:t>
      </w:r>
      <w:r w:rsidRPr="12C9E53C" w:rsidR="33E59D03">
        <w:rPr>
          <w:noProof w:val="0"/>
          <w:sz w:val="24"/>
          <w:szCs w:val="24"/>
          <w:lang w:val="es-ES"/>
        </w:rPr>
        <w:t>tamaño</w:t>
      </w:r>
      <w:r w:rsidRPr="12C9E53C" w:rsidR="33E59D03">
        <w:rPr>
          <w:noProof w:val="0"/>
          <w:sz w:val="24"/>
          <w:szCs w:val="24"/>
          <w:lang w:val="es-ES"/>
        </w:rPr>
        <w:t xml:space="preserve"> y peso.</w:t>
      </w:r>
    </w:p>
    <w:p w:rsidR="35BA8B54" w:rsidP="12C9E53C" w:rsidRDefault="35BA8B54" w14:paraId="179F6483" w14:textId="1FB7A58B">
      <w:pPr>
        <w:pStyle w:val="Normal"/>
        <w:ind w:left="708"/>
        <w:jc w:val="left"/>
        <w:rPr>
          <w:sz w:val="52"/>
          <w:szCs w:val="52"/>
        </w:rPr>
      </w:pPr>
      <w:r w:rsidRPr="12C9E53C" w:rsidR="35BA8B54">
        <w:rPr>
          <w:sz w:val="52"/>
          <w:szCs w:val="52"/>
        </w:rPr>
        <w:t>Semana 1</w:t>
      </w:r>
      <w:r w:rsidRPr="12C9E53C" w:rsidR="79CF8343">
        <w:rPr>
          <w:sz w:val="52"/>
          <w:szCs w:val="52"/>
        </w:rPr>
        <w:t>8</w:t>
      </w:r>
    </w:p>
    <w:p w:rsidR="79CF8343" w:rsidP="12C9E53C" w:rsidRDefault="79CF8343" w14:paraId="6B72F638" w14:textId="03BDED76">
      <w:pPr>
        <w:pStyle w:val="Normal"/>
        <w:ind w:left="708"/>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pPr>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t>20/08/2024</w:t>
      </w:r>
    </w:p>
    <w:p w:rsidR="79CF8343" w:rsidP="12C9E53C" w:rsidRDefault="79CF8343" w14:paraId="2989A312" w14:textId="5374FCE0">
      <w:pPr>
        <w:pStyle w:val="ListParagraph"/>
        <w:numPr>
          <w:ilvl w:val="0"/>
          <w:numId w:val="34"/>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Hacer diseño del airbag para la zona de a cadera </w:t>
      </w:r>
    </w:p>
    <w:p w:rsidR="79CF8343" w:rsidP="12C9E53C" w:rsidRDefault="79CF8343" w14:paraId="768B6E23" w14:textId="2CDA8151">
      <w:pPr>
        <w:pStyle w:val="ListParagraph"/>
        <w:numPr>
          <w:ilvl w:val="0"/>
          <w:numId w:val="34"/>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Trabajar en el </w:t>
      </w:r>
      <w:proofErr w:type="spellStart"/>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codigo</w:t>
      </w:r>
      <w:proofErr w:type="spellEnd"/>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w:t>
      </w:r>
      <w:proofErr w:type="spellStart"/>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Revision</w:t>
      </w:r>
      <w:proofErr w:type="spellEnd"/>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 </w:t>
      </w:r>
      <w:proofErr w:type="spellStart"/>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codigo</w:t>
      </w:r>
      <w:proofErr w:type="spellEnd"/>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w:t>
      </w:r>
      <w:r w:rsidRPr="12C9E53C" w:rsidR="5720861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5</w:t>
      </w:r>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w:t>
      </w:r>
      <w:proofErr w:type="spellStart"/>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Calculos</w:t>
      </w:r>
      <w:proofErr w:type="spellEnd"/>
      <w:r w:rsidRPr="12C9E53C" w:rsidR="79CF834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 diferencia de valores</w:t>
      </w:r>
    </w:p>
    <w:p w:rsidR="4A374F5C" w:rsidP="12C9E53C" w:rsidRDefault="4A374F5C" w14:paraId="08C635FE" w14:textId="05EF2EE5">
      <w:pPr>
        <w:spacing w:before="240" w:beforeAutospacing="off" w:after="240" w:afterAutospacing="off"/>
        <w:rPr>
          <w:noProof w:val="0"/>
          <w:sz w:val="24"/>
          <w:szCs w:val="24"/>
          <w:lang w:val="es-ES"/>
        </w:rPr>
      </w:pPr>
      <w:r w:rsidRPr="12C9E53C" w:rsidR="4A374F5C">
        <w:rPr>
          <w:noProof w:val="0"/>
          <w:sz w:val="24"/>
          <w:szCs w:val="24"/>
          <w:lang w:val="es-ES"/>
        </w:rPr>
        <w:t>A</w:t>
      </w:r>
      <w:r w:rsidRPr="12C9E53C" w:rsidR="117412DD">
        <w:rPr>
          <w:noProof w:val="0"/>
          <w:sz w:val="24"/>
          <w:szCs w:val="24"/>
          <w:lang w:val="es-ES"/>
        </w:rPr>
        <w:t xml:space="preserve">ca se trabajara en la </w:t>
      </w:r>
      <w:proofErr w:type="spellStart"/>
      <w:r w:rsidRPr="12C9E53C" w:rsidR="117412DD">
        <w:rPr>
          <w:noProof w:val="0"/>
          <w:sz w:val="24"/>
          <w:szCs w:val="24"/>
          <w:lang w:val="es-ES"/>
        </w:rPr>
        <w:t>variacion</w:t>
      </w:r>
      <w:proofErr w:type="spellEnd"/>
      <w:r w:rsidRPr="12C9E53C" w:rsidR="117412DD">
        <w:rPr>
          <w:noProof w:val="0"/>
          <w:sz w:val="24"/>
          <w:szCs w:val="24"/>
          <w:lang w:val="es-ES"/>
        </w:rPr>
        <w:t xml:space="preserve"> de valores que recibimos del sensor, pasando a la parte </w:t>
      </w:r>
      <w:proofErr w:type="spellStart"/>
      <w:r w:rsidRPr="12C9E53C" w:rsidR="117412DD">
        <w:rPr>
          <w:noProof w:val="0"/>
          <w:sz w:val="24"/>
          <w:szCs w:val="24"/>
          <w:lang w:val="es-ES"/>
        </w:rPr>
        <w:t>matematica</w:t>
      </w:r>
      <w:proofErr w:type="spellEnd"/>
      <w:r w:rsidRPr="12C9E53C" w:rsidR="117412DD">
        <w:rPr>
          <w:noProof w:val="0"/>
          <w:sz w:val="24"/>
          <w:szCs w:val="24"/>
          <w:lang w:val="es-ES"/>
        </w:rPr>
        <w:t xml:space="preserve"> en la que se </w:t>
      </w:r>
      <w:proofErr w:type="spellStart"/>
      <w:r w:rsidRPr="12C9E53C" w:rsidR="117412DD">
        <w:rPr>
          <w:noProof w:val="0"/>
          <w:sz w:val="24"/>
          <w:szCs w:val="24"/>
          <w:lang w:val="es-ES"/>
        </w:rPr>
        <w:t>debera</w:t>
      </w:r>
      <w:proofErr w:type="spellEnd"/>
      <w:r w:rsidRPr="12C9E53C" w:rsidR="117412DD">
        <w:rPr>
          <w:noProof w:val="0"/>
          <w:sz w:val="24"/>
          <w:szCs w:val="24"/>
          <w:lang w:val="es-ES"/>
        </w:rPr>
        <w:t xml:space="preserve"> calcular cuando un numero varia de otro y cuanto varia para poder identificar cuando se tiene que activar el sistema.</w:t>
      </w:r>
    </w:p>
    <w:p w:rsidR="117412DD" w:rsidP="12C9E53C" w:rsidRDefault="117412DD" w14:paraId="1B7C820B" w14:textId="75F6057C">
      <w:pPr>
        <w:spacing w:before="240" w:beforeAutospacing="off" w:after="240" w:afterAutospacing="off"/>
        <w:rPr>
          <w:noProof w:val="0"/>
          <w:sz w:val="24"/>
          <w:szCs w:val="24"/>
          <w:lang w:val="es-ES"/>
        </w:rPr>
      </w:pPr>
      <w:r w:rsidRPr="12C9E53C" w:rsidR="117412DD">
        <w:rPr>
          <w:noProof w:val="0"/>
          <w:sz w:val="24"/>
          <w:szCs w:val="24"/>
          <w:lang w:val="es-ES"/>
        </w:rPr>
        <w:t xml:space="preserve">PROBLEMA: Con el </w:t>
      </w:r>
      <w:proofErr w:type="spellStart"/>
      <w:r w:rsidRPr="12C9E53C" w:rsidR="117412DD">
        <w:rPr>
          <w:noProof w:val="0"/>
          <w:sz w:val="24"/>
          <w:szCs w:val="24"/>
          <w:lang w:val="es-ES"/>
        </w:rPr>
        <w:t>acelerometro</w:t>
      </w:r>
      <w:proofErr w:type="spellEnd"/>
      <w:r w:rsidRPr="12C9E53C" w:rsidR="117412DD">
        <w:rPr>
          <w:noProof w:val="0"/>
          <w:sz w:val="24"/>
          <w:szCs w:val="24"/>
          <w:lang w:val="es-ES"/>
        </w:rPr>
        <w:t xml:space="preserve"> puedo medir la </w:t>
      </w:r>
      <w:proofErr w:type="spellStart"/>
      <w:r w:rsidRPr="12C9E53C" w:rsidR="117412DD">
        <w:rPr>
          <w:noProof w:val="0"/>
          <w:sz w:val="24"/>
          <w:szCs w:val="24"/>
          <w:lang w:val="es-ES"/>
        </w:rPr>
        <w:t>inclinacion</w:t>
      </w:r>
      <w:proofErr w:type="spellEnd"/>
      <w:r w:rsidRPr="12C9E53C" w:rsidR="117412DD">
        <w:rPr>
          <w:noProof w:val="0"/>
          <w:sz w:val="24"/>
          <w:szCs w:val="24"/>
          <w:lang w:val="es-ES"/>
        </w:rPr>
        <w:t xml:space="preserve">, y con el </w:t>
      </w:r>
      <w:proofErr w:type="spellStart"/>
      <w:r w:rsidRPr="12C9E53C" w:rsidR="117412DD">
        <w:rPr>
          <w:noProof w:val="0"/>
          <w:sz w:val="24"/>
          <w:szCs w:val="24"/>
          <w:lang w:val="es-ES"/>
        </w:rPr>
        <w:t>giroscopo</w:t>
      </w:r>
      <w:proofErr w:type="spellEnd"/>
      <w:r w:rsidRPr="12C9E53C" w:rsidR="117412DD">
        <w:rPr>
          <w:noProof w:val="0"/>
          <w:sz w:val="24"/>
          <w:szCs w:val="24"/>
          <w:lang w:val="es-ES"/>
        </w:rPr>
        <w:t xml:space="preserve"> puede medir la </w:t>
      </w:r>
      <w:proofErr w:type="spellStart"/>
      <w:r w:rsidRPr="12C9E53C" w:rsidR="117412DD">
        <w:rPr>
          <w:noProof w:val="0"/>
          <w:sz w:val="24"/>
          <w:szCs w:val="24"/>
          <w:lang w:val="es-ES"/>
        </w:rPr>
        <w:t>rotacion</w:t>
      </w:r>
      <w:proofErr w:type="spellEnd"/>
      <w:r w:rsidRPr="12C9E53C" w:rsidR="117412DD">
        <w:rPr>
          <w:noProof w:val="0"/>
          <w:sz w:val="24"/>
          <w:szCs w:val="24"/>
          <w:lang w:val="es-ES"/>
        </w:rPr>
        <w:t xml:space="preserve">, esto nos mete en un problema, </w:t>
      </w:r>
      <w:proofErr w:type="gramStart"/>
      <w:r w:rsidRPr="12C9E53C" w:rsidR="117412DD">
        <w:rPr>
          <w:noProof w:val="0"/>
          <w:sz w:val="24"/>
          <w:szCs w:val="24"/>
          <w:lang w:val="es-ES"/>
        </w:rPr>
        <w:t>ya que</w:t>
      </w:r>
      <w:proofErr w:type="gramEnd"/>
      <w:r w:rsidRPr="12C9E53C" w:rsidR="117412DD">
        <w:rPr>
          <w:noProof w:val="0"/>
          <w:sz w:val="24"/>
          <w:szCs w:val="24"/>
          <w:lang w:val="es-ES"/>
        </w:rPr>
        <w:t xml:space="preserve"> si bien nos sirve poder medir la </w:t>
      </w:r>
      <w:proofErr w:type="spellStart"/>
      <w:r w:rsidRPr="12C9E53C" w:rsidR="117412DD">
        <w:rPr>
          <w:noProof w:val="0"/>
          <w:sz w:val="24"/>
          <w:szCs w:val="24"/>
          <w:lang w:val="es-ES"/>
        </w:rPr>
        <w:t>inclinaacion</w:t>
      </w:r>
      <w:proofErr w:type="spellEnd"/>
      <w:r w:rsidRPr="12C9E53C" w:rsidR="117412DD">
        <w:rPr>
          <w:noProof w:val="0"/>
          <w:sz w:val="24"/>
          <w:szCs w:val="24"/>
          <w:lang w:val="es-ES"/>
        </w:rPr>
        <w:t xml:space="preserve">, no </w:t>
      </w:r>
      <w:proofErr w:type="spellStart"/>
      <w:r w:rsidRPr="12C9E53C" w:rsidR="117412DD">
        <w:rPr>
          <w:noProof w:val="0"/>
          <w:sz w:val="24"/>
          <w:szCs w:val="24"/>
          <w:lang w:val="es-ES"/>
        </w:rPr>
        <w:t>serviria</w:t>
      </w:r>
      <w:proofErr w:type="spellEnd"/>
      <w:r w:rsidRPr="12C9E53C" w:rsidR="117412DD">
        <w:rPr>
          <w:noProof w:val="0"/>
          <w:sz w:val="24"/>
          <w:szCs w:val="24"/>
          <w:lang w:val="es-ES"/>
        </w:rPr>
        <w:t xml:space="preserve"> mucho que </w:t>
      </w:r>
      <w:proofErr w:type="gramStart"/>
      <w:r w:rsidRPr="12C9E53C" w:rsidR="117412DD">
        <w:rPr>
          <w:noProof w:val="0"/>
          <w:sz w:val="24"/>
          <w:szCs w:val="24"/>
          <w:lang w:val="es-ES"/>
        </w:rPr>
        <w:t>este</w:t>
      </w:r>
      <w:proofErr w:type="gramEnd"/>
      <w:r w:rsidRPr="12C9E53C" w:rsidR="117412DD">
        <w:rPr>
          <w:noProof w:val="0"/>
          <w:sz w:val="24"/>
          <w:szCs w:val="24"/>
          <w:lang w:val="es-ES"/>
        </w:rPr>
        <w:t xml:space="preserve"> relacionada al </w:t>
      </w:r>
      <w:proofErr w:type="spellStart"/>
      <w:r w:rsidRPr="12C9E53C" w:rsidR="117412DD">
        <w:rPr>
          <w:noProof w:val="0"/>
          <w:sz w:val="24"/>
          <w:szCs w:val="24"/>
          <w:lang w:val="es-ES"/>
        </w:rPr>
        <w:t>acelerometro</w:t>
      </w:r>
      <w:proofErr w:type="spellEnd"/>
      <w:r w:rsidRPr="12C9E53C" w:rsidR="117412DD">
        <w:rPr>
          <w:noProof w:val="0"/>
          <w:sz w:val="24"/>
          <w:szCs w:val="24"/>
          <w:lang w:val="es-ES"/>
        </w:rPr>
        <w:t xml:space="preserve"> para que se active de forma </w:t>
      </w:r>
      <w:proofErr w:type="spellStart"/>
      <w:r w:rsidRPr="12C9E53C" w:rsidR="117412DD">
        <w:rPr>
          <w:noProof w:val="0"/>
          <w:sz w:val="24"/>
          <w:szCs w:val="24"/>
          <w:lang w:val="es-ES"/>
        </w:rPr>
        <w:t>automatica</w:t>
      </w:r>
      <w:proofErr w:type="spellEnd"/>
      <w:r w:rsidRPr="12C9E53C" w:rsidR="117412DD">
        <w:rPr>
          <w:noProof w:val="0"/>
          <w:sz w:val="24"/>
          <w:szCs w:val="24"/>
          <w:lang w:val="es-ES"/>
        </w:rPr>
        <w:t>.</w:t>
      </w:r>
    </w:p>
    <w:p w:rsidR="5476CB0E" w:rsidP="12C9E53C" w:rsidRDefault="5476CB0E" w14:paraId="208982D8" w14:textId="6A374CD3">
      <w:pPr>
        <w:spacing w:before="240" w:beforeAutospacing="off" w:after="240" w:afterAutospacing="off"/>
        <w:rPr>
          <w:rFonts w:ascii="Calibri" w:hAnsi="Calibri" w:eastAsia="Calibri" w:cs="Calibri"/>
          <w:noProof w:val="0"/>
          <w:sz w:val="24"/>
          <w:szCs w:val="24"/>
          <w:lang w:val="es-ES"/>
        </w:rPr>
      </w:pPr>
      <w:proofErr w:type="spellStart"/>
      <w:r w:rsidRPr="12C9E53C" w:rsidR="5476CB0E">
        <w:rPr>
          <w:rFonts w:ascii="Calibri" w:hAnsi="Calibri" w:eastAsia="Calibri" w:cs="Calibri"/>
          <w:noProof w:val="0"/>
          <w:sz w:val="24"/>
          <w:szCs w:val="24"/>
          <w:lang w:val="es-ES"/>
        </w:rPr>
        <w:t>Despues</w:t>
      </w:r>
      <w:proofErr w:type="spellEnd"/>
      <w:r w:rsidRPr="12C9E53C" w:rsidR="5476CB0E">
        <w:rPr>
          <w:rFonts w:ascii="Calibri" w:hAnsi="Calibri" w:eastAsia="Calibri" w:cs="Calibri"/>
          <w:noProof w:val="0"/>
          <w:sz w:val="24"/>
          <w:szCs w:val="24"/>
          <w:lang w:val="es-ES"/>
        </w:rPr>
        <w:t xml:space="preserve"> de estar investigando en diferentes lenguajes y diferentes microcontroladores, hice una prueba de pasar el lenguaje del </w:t>
      </w:r>
      <w:proofErr w:type="spellStart"/>
      <w:r w:rsidRPr="12C9E53C" w:rsidR="5476CB0E">
        <w:rPr>
          <w:rFonts w:ascii="Calibri" w:hAnsi="Calibri" w:eastAsia="Calibri" w:cs="Calibri"/>
          <w:noProof w:val="0"/>
          <w:sz w:val="24"/>
          <w:szCs w:val="24"/>
          <w:lang w:val="es-ES"/>
        </w:rPr>
        <w:t>codigo</w:t>
      </w:r>
      <w:proofErr w:type="spellEnd"/>
      <w:r w:rsidRPr="12C9E53C" w:rsidR="5476CB0E">
        <w:rPr>
          <w:rFonts w:ascii="Calibri" w:hAnsi="Calibri" w:eastAsia="Calibri" w:cs="Calibri"/>
          <w:noProof w:val="0"/>
          <w:sz w:val="24"/>
          <w:szCs w:val="24"/>
          <w:lang w:val="es-ES"/>
        </w:rPr>
        <w:t xml:space="preserve"> de un </w:t>
      </w:r>
      <w:proofErr w:type="spellStart"/>
      <w:r w:rsidRPr="12C9E53C" w:rsidR="5476CB0E">
        <w:rPr>
          <w:rFonts w:ascii="Calibri" w:hAnsi="Calibri" w:eastAsia="Calibri" w:cs="Calibri"/>
          <w:noProof w:val="0"/>
          <w:sz w:val="24"/>
          <w:szCs w:val="24"/>
          <w:lang w:val="es-ES"/>
        </w:rPr>
        <w:t>arduino</w:t>
      </w:r>
      <w:proofErr w:type="spellEnd"/>
      <w:r w:rsidRPr="12C9E53C" w:rsidR="5476CB0E">
        <w:rPr>
          <w:rFonts w:ascii="Calibri" w:hAnsi="Calibri" w:eastAsia="Calibri" w:cs="Calibri"/>
          <w:noProof w:val="0"/>
          <w:sz w:val="24"/>
          <w:szCs w:val="24"/>
          <w:lang w:val="es-ES"/>
        </w:rPr>
        <w:t xml:space="preserve"> que mide la </w:t>
      </w:r>
      <w:proofErr w:type="spellStart"/>
      <w:r w:rsidRPr="12C9E53C" w:rsidR="5476CB0E">
        <w:rPr>
          <w:rFonts w:ascii="Calibri" w:hAnsi="Calibri" w:eastAsia="Calibri" w:cs="Calibri"/>
          <w:noProof w:val="0"/>
          <w:sz w:val="24"/>
          <w:szCs w:val="24"/>
          <w:lang w:val="es-ES"/>
        </w:rPr>
        <w:t>inclinacion</w:t>
      </w:r>
      <w:proofErr w:type="spellEnd"/>
      <w:r w:rsidRPr="12C9E53C" w:rsidR="5476CB0E">
        <w:rPr>
          <w:rFonts w:ascii="Calibri" w:hAnsi="Calibri" w:eastAsia="Calibri" w:cs="Calibri"/>
          <w:noProof w:val="0"/>
          <w:sz w:val="24"/>
          <w:szCs w:val="24"/>
          <w:lang w:val="es-ES"/>
        </w:rPr>
        <w:t xml:space="preserve"> del MPU6050, se </w:t>
      </w:r>
      <w:proofErr w:type="gramStart"/>
      <w:r w:rsidRPr="12C9E53C" w:rsidR="5476CB0E">
        <w:rPr>
          <w:rFonts w:ascii="Calibri" w:hAnsi="Calibri" w:eastAsia="Calibri" w:cs="Calibri"/>
          <w:noProof w:val="0"/>
          <w:sz w:val="24"/>
          <w:szCs w:val="24"/>
          <w:lang w:val="es-ES"/>
        </w:rPr>
        <w:t>trabajo</w:t>
      </w:r>
      <w:proofErr w:type="gramEnd"/>
      <w:r w:rsidRPr="12C9E53C" w:rsidR="5476CB0E">
        <w:rPr>
          <w:rFonts w:ascii="Calibri" w:hAnsi="Calibri" w:eastAsia="Calibri" w:cs="Calibri"/>
          <w:noProof w:val="0"/>
          <w:sz w:val="24"/>
          <w:szCs w:val="24"/>
          <w:lang w:val="es-ES"/>
        </w:rPr>
        <w:t xml:space="preserve"> en pasar este </w:t>
      </w:r>
      <w:proofErr w:type="spellStart"/>
      <w:r w:rsidRPr="12C9E53C" w:rsidR="5476CB0E">
        <w:rPr>
          <w:rFonts w:ascii="Calibri" w:hAnsi="Calibri" w:eastAsia="Calibri" w:cs="Calibri"/>
          <w:noProof w:val="0"/>
          <w:sz w:val="24"/>
          <w:szCs w:val="24"/>
          <w:lang w:val="es-ES"/>
        </w:rPr>
        <w:t>codigo</w:t>
      </w:r>
      <w:proofErr w:type="spellEnd"/>
      <w:r w:rsidRPr="12C9E53C" w:rsidR="5476CB0E">
        <w:rPr>
          <w:rFonts w:ascii="Calibri" w:hAnsi="Calibri" w:eastAsia="Calibri" w:cs="Calibri"/>
          <w:noProof w:val="0"/>
          <w:sz w:val="24"/>
          <w:szCs w:val="24"/>
          <w:lang w:val="es-ES"/>
        </w:rPr>
        <w:t xml:space="preserve"> a C para trabajarlo e implementar lo necesario al </w:t>
      </w:r>
      <w:proofErr w:type="spellStart"/>
      <w:r w:rsidRPr="12C9E53C" w:rsidR="5476CB0E">
        <w:rPr>
          <w:rFonts w:ascii="Calibri" w:hAnsi="Calibri" w:eastAsia="Calibri" w:cs="Calibri"/>
          <w:noProof w:val="0"/>
          <w:sz w:val="24"/>
          <w:szCs w:val="24"/>
          <w:lang w:val="es-ES"/>
        </w:rPr>
        <w:t>codigo</w:t>
      </w:r>
      <w:proofErr w:type="spellEnd"/>
      <w:r w:rsidRPr="12C9E53C" w:rsidR="5476CB0E">
        <w:rPr>
          <w:rFonts w:ascii="Calibri" w:hAnsi="Calibri" w:eastAsia="Calibri" w:cs="Calibri"/>
          <w:noProof w:val="0"/>
          <w:sz w:val="24"/>
          <w:szCs w:val="24"/>
          <w:lang w:val="es-ES"/>
        </w:rPr>
        <w:t xml:space="preserve"> ya propio que tenemos del MPU6050 con la </w:t>
      </w:r>
      <w:proofErr w:type="spellStart"/>
      <w:r w:rsidRPr="12C9E53C" w:rsidR="5476CB0E">
        <w:rPr>
          <w:rFonts w:ascii="Calibri" w:hAnsi="Calibri" w:eastAsia="Calibri" w:cs="Calibri"/>
          <w:noProof w:val="0"/>
          <w:sz w:val="24"/>
          <w:szCs w:val="24"/>
          <w:lang w:val="es-ES"/>
        </w:rPr>
        <w:t>raspberry</w:t>
      </w:r>
      <w:proofErr w:type="spellEnd"/>
      <w:r w:rsidRPr="12C9E53C" w:rsidR="5476CB0E">
        <w:rPr>
          <w:rFonts w:ascii="Calibri" w:hAnsi="Calibri" w:eastAsia="Calibri" w:cs="Calibri"/>
          <w:noProof w:val="0"/>
          <w:sz w:val="24"/>
          <w:szCs w:val="24"/>
          <w:lang w:val="es-ES"/>
        </w:rPr>
        <w:t xml:space="preserve"> pi pico.</w:t>
      </w:r>
    </w:p>
    <w:p w:rsidR="12C9E53C" w:rsidP="12C9E53C" w:rsidRDefault="12C9E53C" w14:paraId="4D51971E" w14:textId="00CCA4A9">
      <w:pPr>
        <w:pStyle w:val="ListParagraph"/>
        <w:spacing w:before="220" w:beforeAutospacing="off" w:after="220" w:afterAutospacing="off"/>
        <w:ind w:left="1080"/>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p>
    <w:p w:rsidR="4D6D1ED8" w:rsidP="12C9E53C" w:rsidRDefault="4D6D1ED8" w14:paraId="0B6544E2" w14:textId="64E5A06F">
      <w:pPr>
        <w:pStyle w:val="ListParagraph"/>
        <w:numPr>
          <w:ilvl w:val="0"/>
          <w:numId w:val="34"/>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4D6D1ED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Inflado y terminado de </w:t>
      </w:r>
      <w:proofErr w:type="spellStart"/>
      <w:r w:rsidRPr="12C9E53C" w:rsidR="4D6D1ED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plastico</w:t>
      </w:r>
      <w:proofErr w:type="spellEnd"/>
      <w:r w:rsidRPr="12C9E53C" w:rsidR="4D6D1ED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para la zona de la espalda</w:t>
      </w:r>
    </w:p>
    <w:p w:rsidR="4A4A623D" w:rsidP="12C9E53C" w:rsidRDefault="4A4A623D" w14:paraId="19CB0D93" w14:textId="434C3D3C">
      <w:pPr>
        <w:spacing w:before="240" w:beforeAutospacing="off" w:after="240" w:afterAutospacing="off"/>
        <w:rPr>
          <w:noProof w:val="0"/>
          <w:sz w:val="24"/>
          <w:szCs w:val="24"/>
          <w:lang w:val="es-ES"/>
        </w:rPr>
      </w:pPr>
      <w:r w:rsidRPr="12C9E53C" w:rsidR="4A4A623D">
        <w:rPr>
          <w:noProof w:val="0"/>
          <w:sz w:val="24"/>
          <w:szCs w:val="24"/>
          <w:lang w:val="es-ES"/>
        </w:rPr>
        <w:t xml:space="preserve">Se encontraron problemas al intentar unir 2 bolsas de </w:t>
      </w:r>
      <w:proofErr w:type="spellStart"/>
      <w:r w:rsidRPr="12C9E53C" w:rsidR="4A4A623D">
        <w:rPr>
          <w:noProof w:val="0"/>
          <w:sz w:val="24"/>
          <w:szCs w:val="24"/>
          <w:lang w:val="es-ES"/>
        </w:rPr>
        <w:t>plastico</w:t>
      </w:r>
      <w:proofErr w:type="spellEnd"/>
      <w:r w:rsidRPr="12C9E53C" w:rsidR="4A4A623D">
        <w:rPr>
          <w:noProof w:val="0"/>
          <w:sz w:val="24"/>
          <w:szCs w:val="24"/>
          <w:lang w:val="es-ES"/>
        </w:rPr>
        <w:t xml:space="preserve"> para poder hacer una bolsa </w:t>
      </w:r>
      <w:proofErr w:type="gramStart"/>
      <w:r w:rsidRPr="12C9E53C" w:rsidR="4A4A623D">
        <w:rPr>
          <w:noProof w:val="0"/>
          <w:sz w:val="24"/>
          <w:szCs w:val="24"/>
          <w:lang w:val="es-ES"/>
        </w:rPr>
        <w:t>mas</w:t>
      </w:r>
      <w:proofErr w:type="gramEnd"/>
      <w:r w:rsidRPr="12C9E53C" w:rsidR="4A4A623D">
        <w:rPr>
          <w:noProof w:val="0"/>
          <w:sz w:val="24"/>
          <w:szCs w:val="24"/>
          <w:lang w:val="es-ES"/>
        </w:rPr>
        <w:t xml:space="preserve"> grande, ya que el </w:t>
      </w:r>
      <w:proofErr w:type="spellStart"/>
      <w:r w:rsidRPr="12C9E53C" w:rsidR="4A4A623D">
        <w:rPr>
          <w:noProof w:val="0"/>
          <w:sz w:val="24"/>
          <w:szCs w:val="24"/>
          <w:lang w:val="es-ES"/>
        </w:rPr>
        <w:t>plastico</w:t>
      </w:r>
      <w:proofErr w:type="spellEnd"/>
      <w:r w:rsidRPr="12C9E53C" w:rsidR="4A4A623D">
        <w:rPr>
          <w:noProof w:val="0"/>
          <w:sz w:val="24"/>
          <w:szCs w:val="24"/>
          <w:lang w:val="es-ES"/>
        </w:rPr>
        <w:t xml:space="preserve"> se </w:t>
      </w:r>
      <w:proofErr w:type="spellStart"/>
      <w:r w:rsidRPr="12C9E53C" w:rsidR="4A4A623D">
        <w:rPr>
          <w:noProof w:val="0"/>
          <w:sz w:val="24"/>
          <w:szCs w:val="24"/>
          <w:lang w:val="es-ES"/>
        </w:rPr>
        <w:t>rompia</w:t>
      </w:r>
      <w:proofErr w:type="spellEnd"/>
      <w:r w:rsidRPr="12C9E53C" w:rsidR="4A4A623D">
        <w:rPr>
          <w:noProof w:val="0"/>
          <w:sz w:val="24"/>
          <w:szCs w:val="24"/>
          <w:lang w:val="es-ES"/>
        </w:rPr>
        <w:t xml:space="preserve"> y no lograba unirse, </w:t>
      </w:r>
      <w:proofErr w:type="spellStart"/>
      <w:r w:rsidRPr="12C9E53C" w:rsidR="4A4A623D">
        <w:rPr>
          <w:noProof w:val="0"/>
          <w:sz w:val="24"/>
          <w:szCs w:val="24"/>
          <w:lang w:val="es-ES"/>
        </w:rPr>
        <w:t>despues</w:t>
      </w:r>
      <w:proofErr w:type="spellEnd"/>
      <w:r w:rsidRPr="12C9E53C" w:rsidR="4A4A623D">
        <w:rPr>
          <w:noProof w:val="0"/>
          <w:sz w:val="24"/>
          <w:szCs w:val="24"/>
          <w:lang w:val="es-ES"/>
        </w:rPr>
        <w:t xml:space="preserve"> de intentar diferentes </w:t>
      </w:r>
      <w:proofErr w:type="spellStart"/>
      <w:r w:rsidRPr="12C9E53C" w:rsidR="4A4A623D">
        <w:rPr>
          <w:noProof w:val="0"/>
          <w:sz w:val="24"/>
          <w:szCs w:val="24"/>
          <w:lang w:val="es-ES"/>
        </w:rPr>
        <w:t>metodos</w:t>
      </w:r>
      <w:proofErr w:type="spellEnd"/>
      <w:r w:rsidRPr="12C9E53C" w:rsidR="4A4A623D">
        <w:rPr>
          <w:noProof w:val="0"/>
          <w:sz w:val="24"/>
          <w:szCs w:val="24"/>
          <w:lang w:val="es-ES"/>
        </w:rPr>
        <w:t xml:space="preserve"> con la plancha y de probar inclusive con pegamento, se fue a trabajar a la base junto con el profesor Bianco para poder preguntar sobre una selladora de </w:t>
      </w:r>
      <w:proofErr w:type="spellStart"/>
      <w:r w:rsidRPr="12C9E53C" w:rsidR="4A4A623D">
        <w:rPr>
          <w:noProof w:val="0"/>
          <w:sz w:val="24"/>
          <w:szCs w:val="24"/>
          <w:lang w:val="es-ES"/>
        </w:rPr>
        <w:t>plastico</w:t>
      </w:r>
      <w:proofErr w:type="spellEnd"/>
      <w:r w:rsidRPr="12C9E53C" w:rsidR="4A4A623D">
        <w:rPr>
          <w:noProof w:val="0"/>
          <w:sz w:val="24"/>
          <w:szCs w:val="24"/>
          <w:lang w:val="es-ES"/>
        </w:rPr>
        <w:t xml:space="preserve"> que tal vez </w:t>
      </w:r>
      <w:proofErr w:type="spellStart"/>
      <w:r w:rsidRPr="12C9E53C" w:rsidR="4A4A623D">
        <w:rPr>
          <w:noProof w:val="0"/>
          <w:sz w:val="24"/>
          <w:szCs w:val="24"/>
          <w:lang w:val="es-ES"/>
        </w:rPr>
        <w:t>podrian</w:t>
      </w:r>
      <w:proofErr w:type="spellEnd"/>
      <w:r w:rsidRPr="12C9E53C" w:rsidR="4A4A623D">
        <w:rPr>
          <w:noProof w:val="0"/>
          <w:sz w:val="24"/>
          <w:szCs w:val="24"/>
          <w:lang w:val="es-ES"/>
        </w:rPr>
        <w:t xml:space="preserve"> tener </w:t>
      </w:r>
      <w:proofErr w:type="spellStart"/>
      <w:r w:rsidRPr="12C9E53C" w:rsidR="4A4A623D">
        <w:rPr>
          <w:noProof w:val="0"/>
          <w:sz w:val="24"/>
          <w:szCs w:val="24"/>
          <w:lang w:val="es-ES"/>
        </w:rPr>
        <w:t>ahi</w:t>
      </w:r>
      <w:proofErr w:type="spellEnd"/>
      <w:r w:rsidRPr="12C9E53C" w:rsidR="4A4A623D">
        <w:rPr>
          <w:noProof w:val="0"/>
          <w:sz w:val="24"/>
          <w:szCs w:val="24"/>
          <w:lang w:val="es-ES"/>
        </w:rPr>
        <w:t xml:space="preserve">, al tenerlo tuvimos nuevamente problemas para unir el </w:t>
      </w:r>
      <w:proofErr w:type="spellStart"/>
      <w:r w:rsidRPr="12C9E53C" w:rsidR="4A4A623D">
        <w:rPr>
          <w:noProof w:val="0"/>
          <w:sz w:val="24"/>
          <w:szCs w:val="24"/>
          <w:lang w:val="es-ES"/>
        </w:rPr>
        <w:t>plastico</w:t>
      </w:r>
      <w:proofErr w:type="spellEnd"/>
      <w:r w:rsidRPr="12C9E53C" w:rsidR="4A4A623D">
        <w:rPr>
          <w:noProof w:val="0"/>
          <w:sz w:val="24"/>
          <w:szCs w:val="24"/>
          <w:lang w:val="es-ES"/>
        </w:rPr>
        <w:t xml:space="preserve">, </w:t>
      </w:r>
      <w:proofErr w:type="spellStart"/>
      <w:r w:rsidRPr="12C9E53C" w:rsidR="4A4A623D">
        <w:rPr>
          <w:noProof w:val="0"/>
          <w:sz w:val="24"/>
          <w:szCs w:val="24"/>
          <w:lang w:val="es-ES"/>
        </w:rPr>
        <w:t>despues</w:t>
      </w:r>
      <w:proofErr w:type="spellEnd"/>
      <w:r w:rsidRPr="12C9E53C" w:rsidR="4A4A623D">
        <w:rPr>
          <w:noProof w:val="0"/>
          <w:sz w:val="24"/>
          <w:szCs w:val="24"/>
          <w:lang w:val="es-ES"/>
        </w:rPr>
        <w:t xml:space="preserve"> de encontrarle la maña finalmente se pudo sellar y unir ambas bolsas, termine el diseño y ahora pasamos al inflado de dicho </w:t>
      </w:r>
      <w:proofErr w:type="spellStart"/>
      <w:r w:rsidRPr="12C9E53C" w:rsidR="4A4A623D">
        <w:rPr>
          <w:noProof w:val="0"/>
          <w:sz w:val="24"/>
          <w:szCs w:val="24"/>
          <w:lang w:val="es-ES"/>
        </w:rPr>
        <w:t>plastico</w:t>
      </w:r>
      <w:proofErr w:type="spellEnd"/>
      <w:r w:rsidRPr="12C9E53C" w:rsidR="4A4A623D">
        <w:rPr>
          <w:noProof w:val="0"/>
          <w:sz w:val="24"/>
          <w:szCs w:val="24"/>
          <w:lang w:val="es-ES"/>
        </w:rPr>
        <w:t xml:space="preserve">. se </w:t>
      </w:r>
      <w:proofErr w:type="spellStart"/>
      <w:r w:rsidRPr="12C9E53C" w:rsidR="4A4A623D">
        <w:rPr>
          <w:noProof w:val="0"/>
          <w:sz w:val="24"/>
          <w:szCs w:val="24"/>
          <w:lang w:val="es-ES"/>
        </w:rPr>
        <w:t>añadiran</w:t>
      </w:r>
      <w:proofErr w:type="spellEnd"/>
      <w:r w:rsidRPr="12C9E53C" w:rsidR="4A4A623D">
        <w:rPr>
          <w:noProof w:val="0"/>
          <w:sz w:val="24"/>
          <w:szCs w:val="24"/>
          <w:lang w:val="es-ES"/>
        </w:rPr>
        <w:t xml:space="preserve"> datos de si inflado funciona o no funciona.</w:t>
      </w:r>
    </w:p>
    <w:p w:rsidR="4A4A623D" w:rsidP="12C9E53C" w:rsidRDefault="4A4A623D" w14:paraId="2FCFCC08" w14:textId="59365409">
      <w:pPr>
        <w:spacing w:before="240" w:beforeAutospacing="off" w:after="240" w:afterAutospacing="off"/>
        <w:rPr>
          <w:noProof w:val="0"/>
          <w:sz w:val="24"/>
          <w:szCs w:val="24"/>
          <w:lang w:val="es-ES"/>
        </w:rPr>
      </w:pPr>
      <w:r w:rsidRPr="12C9E53C" w:rsidR="4A4A623D">
        <w:rPr>
          <w:noProof w:val="0"/>
          <w:sz w:val="24"/>
          <w:szCs w:val="24"/>
          <w:lang w:val="es-ES"/>
        </w:rPr>
        <w:t xml:space="preserve">El </w:t>
      </w:r>
      <w:proofErr w:type="spellStart"/>
      <w:r w:rsidRPr="12C9E53C" w:rsidR="4A4A623D">
        <w:rPr>
          <w:noProof w:val="0"/>
          <w:sz w:val="24"/>
          <w:szCs w:val="24"/>
          <w:lang w:val="es-ES"/>
        </w:rPr>
        <w:t>airgbag</w:t>
      </w:r>
      <w:proofErr w:type="spellEnd"/>
      <w:r w:rsidRPr="12C9E53C" w:rsidR="4A4A623D">
        <w:rPr>
          <w:noProof w:val="0"/>
          <w:sz w:val="24"/>
          <w:szCs w:val="24"/>
          <w:lang w:val="es-ES"/>
        </w:rPr>
        <w:t xml:space="preserve"> de la espalda se infla correctamente, el </w:t>
      </w:r>
      <w:proofErr w:type="spellStart"/>
      <w:r w:rsidRPr="12C9E53C" w:rsidR="4A4A623D">
        <w:rPr>
          <w:noProof w:val="0"/>
          <w:sz w:val="24"/>
          <w:szCs w:val="24"/>
          <w:lang w:val="es-ES"/>
        </w:rPr>
        <w:t>unico</w:t>
      </w:r>
      <w:proofErr w:type="spellEnd"/>
      <w:r w:rsidRPr="12C9E53C" w:rsidR="4A4A623D">
        <w:rPr>
          <w:noProof w:val="0"/>
          <w:sz w:val="24"/>
          <w:szCs w:val="24"/>
          <w:lang w:val="es-ES"/>
        </w:rPr>
        <w:t xml:space="preserve"> problema y la </w:t>
      </w:r>
      <w:proofErr w:type="spellStart"/>
      <w:r w:rsidRPr="12C9E53C" w:rsidR="4A4A623D">
        <w:rPr>
          <w:noProof w:val="0"/>
          <w:sz w:val="24"/>
          <w:szCs w:val="24"/>
          <w:lang w:val="es-ES"/>
        </w:rPr>
        <w:t>unica</w:t>
      </w:r>
      <w:proofErr w:type="spellEnd"/>
      <w:r w:rsidRPr="12C9E53C" w:rsidR="4A4A623D">
        <w:rPr>
          <w:noProof w:val="0"/>
          <w:sz w:val="24"/>
          <w:szCs w:val="24"/>
          <w:lang w:val="es-ES"/>
        </w:rPr>
        <w:t xml:space="preserve"> fuga </w:t>
      </w:r>
      <w:proofErr w:type="gramStart"/>
      <w:r w:rsidRPr="12C9E53C" w:rsidR="4A4A623D">
        <w:rPr>
          <w:noProof w:val="0"/>
          <w:sz w:val="24"/>
          <w:szCs w:val="24"/>
          <w:lang w:val="es-ES"/>
        </w:rPr>
        <w:t>el</w:t>
      </w:r>
      <w:proofErr w:type="gramEnd"/>
      <w:r w:rsidRPr="12C9E53C" w:rsidR="4A4A623D">
        <w:rPr>
          <w:noProof w:val="0"/>
          <w:sz w:val="24"/>
          <w:szCs w:val="24"/>
          <w:lang w:val="es-ES"/>
        </w:rPr>
        <w:t xml:space="preserve"> </w:t>
      </w:r>
      <w:proofErr w:type="spellStart"/>
      <w:r w:rsidRPr="12C9E53C" w:rsidR="4A4A623D">
        <w:rPr>
          <w:noProof w:val="0"/>
          <w:sz w:val="24"/>
          <w:szCs w:val="24"/>
          <w:lang w:val="es-ES"/>
        </w:rPr>
        <w:t>el</w:t>
      </w:r>
      <w:proofErr w:type="spellEnd"/>
      <w:r w:rsidRPr="12C9E53C" w:rsidR="4A4A623D">
        <w:rPr>
          <w:noProof w:val="0"/>
          <w:sz w:val="24"/>
          <w:szCs w:val="24"/>
          <w:lang w:val="es-ES"/>
        </w:rPr>
        <w:t xml:space="preserve"> agujero por donde se infla con el inflador, se </w:t>
      </w:r>
      <w:proofErr w:type="spellStart"/>
      <w:r w:rsidRPr="12C9E53C" w:rsidR="4A4A623D">
        <w:rPr>
          <w:noProof w:val="0"/>
          <w:sz w:val="24"/>
          <w:szCs w:val="24"/>
          <w:lang w:val="es-ES"/>
        </w:rPr>
        <w:t>deberia</w:t>
      </w:r>
      <w:proofErr w:type="spellEnd"/>
      <w:r w:rsidRPr="12C9E53C" w:rsidR="4A4A623D">
        <w:rPr>
          <w:noProof w:val="0"/>
          <w:sz w:val="24"/>
          <w:szCs w:val="24"/>
          <w:lang w:val="es-ES"/>
        </w:rPr>
        <w:t xml:space="preserve"> intentar sellar para probar correctamente que puede protegerte de una </w:t>
      </w:r>
      <w:proofErr w:type="spellStart"/>
      <w:r w:rsidRPr="12C9E53C" w:rsidR="4A4A623D">
        <w:rPr>
          <w:noProof w:val="0"/>
          <w:sz w:val="24"/>
          <w:szCs w:val="24"/>
          <w:lang w:val="es-ES"/>
        </w:rPr>
        <w:t>caida</w:t>
      </w:r>
      <w:proofErr w:type="spellEnd"/>
      <w:r w:rsidRPr="12C9E53C" w:rsidR="4A4A623D">
        <w:rPr>
          <w:noProof w:val="0"/>
          <w:sz w:val="24"/>
          <w:szCs w:val="24"/>
          <w:lang w:val="es-ES"/>
        </w:rPr>
        <w:t xml:space="preserve">, y se </w:t>
      </w:r>
      <w:proofErr w:type="spellStart"/>
      <w:r w:rsidRPr="12C9E53C" w:rsidR="4A4A623D">
        <w:rPr>
          <w:noProof w:val="0"/>
          <w:sz w:val="24"/>
          <w:szCs w:val="24"/>
          <w:lang w:val="es-ES"/>
        </w:rPr>
        <w:t>debera</w:t>
      </w:r>
      <w:proofErr w:type="spellEnd"/>
      <w:r w:rsidRPr="12C9E53C" w:rsidR="4A4A623D">
        <w:rPr>
          <w:noProof w:val="0"/>
          <w:sz w:val="24"/>
          <w:szCs w:val="24"/>
          <w:lang w:val="es-ES"/>
        </w:rPr>
        <w:t xml:space="preserve"> ver si se puede recortar o si no es necesario </w:t>
      </w:r>
      <w:r w:rsidRPr="12C9E53C" w:rsidR="4A4A623D">
        <w:rPr>
          <w:noProof w:val="0"/>
          <w:sz w:val="24"/>
          <w:szCs w:val="24"/>
          <w:lang w:val="es-ES"/>
        </w:rPr>
        <w:t>hacerlo (</w:t>
      </w:r>
      <w:r w:rsidRPr="12C9E53C" w:rsidR="4A4A623D">
        <w:rPr>
          <w:noProof w:val="0"/>
          <w:sz w:val="24"/>
          <w:szCs w:val="24"/>
          <w:lang w:val="es-ES"/>
        </w:rPr>
        <w:t>ya que el airbag tiene que proteger la espalda y no rodearte por completo)</w:t>
      </w:r>
    </w:p>
    <w:p w:rsidR="4A4A623D" w:rsidP="12C9E53C" w:rsidRDefault="4A4A623D" w14:paraId="764B608C" w14:textId="0A133635">
      <w:pPr>
        <w:spacing w:before="240" w:beforeAutospacing="off" w:after="240" w:afterAutospacing="off"/>
        <w:rPr>
          <w:noProof w:val="0"/>
          <w:sz w:val="24"/>
          <w:szCs w:val="24"/>
          <w:lang w:val="es-ES"/>
        </w:rPr>
      </w:pPr>
      <w:r w:rsidRPr="12C9E53C" w:rsidR="4A4A623D">
        <w:rPr>
          <w:noProof w:val="0"/>
          <w:sz w:val="24"/>
          <w:szCs w:val="24"/>
          <w:lang w:val="es-ES"/>
        </w:rPr>
        <w:t xml:space="preserve">Cabe añadir que tanto el airbag de la cabeza como el airbag de la espalda no sucumbe ante un impacto fuerte por lo que se mantiene inflado correctamente y no se siente el piso al impacto, por lo que solo queda hacer un buen sistema de cerrado de </w:t>
      </w:r>
      <w:proofErr w:type="spellStart"/>
      <w:r w:rsidRPr="12C9E53C" w:rsidR="4A4A623D">
        <w:rPr>
          <w:noProof w:val="0"/>
          <w:sz w:val="24"/>
          <w:szCs w:val="24"/>
          <w:lang w:val="es-ES"/>
        </w:rPr>
        <w:t>contencion</w:t>
      </w:r>
      <w:proofErr w:type="spellEnd"/>
      <w:r w:rsidRPr="12C9E53C" w:rsidR="4A4A623D">
        <w:rPr>
          <w:noProof w:val="0"/>
          <w:sz w:val="24"/>
          <w:szCs w:val="24"/>
          <w:lang w:val="es-ES"/>
        </w:rPr>
        <w:t>.</w:t>
      </w:r>
    </w:p>
    <w:p w:rsidR="11807909" w:rsidP="12C9E53C" w:rsidRDefault="11807909" w14:paraId="59596B5C" w14:textId="40CC482D">
      <w:pPr>
        <w:pStyle w:val="ListParagraph"/>
        <w:numPr>
          <w:ilvl w:val="0"/>
          <w:numId w:val="35"/>
        </w:numPr>
        <w:spacing w:before="240" w:beforeAutospacing="off" w:after="240" w:afterAutospacing="off"/>
        <w:rPr>
          <w:noProof w:val="0"/>
          <w:sz w:val="28"/>
          <w:szCs w:val="28"/>
          <w:lang w:val="es-ES"/>
        </w:rPr>
      </w:pPr>
      <w:r w:rsidRPr="12C9E53C" w:rsidR="11807909">
        <w:rPr>
          <w:noProof w:val="0"/>
          <w:sz w:val="28"/>
          <w:szCs w:val="28"/>
          <w:lang w:val="es-ES"/>
        </w:rPr>
        <w:t xml:space="preserve">Motor </w:t>
      </w:r>
      <w:proofErr w:type="spellStart"/>
      <w:r w:rsidRPr="12C9E53C" w:rsidR="11807909">
        <w:rPr>
          <w:noProof w:val="0"/>
          <w:sz w:val="28"/>
          <w:szCs w:val="28"/>
          <w:lang w:val="es-ES"/>
        </w:rPr>
        <w:t>elejido</w:t>
      </w:r>
      <w:proofErr w:type="spellEnd"/>
      <w:r w:rsidRPr="12C9E53C" w:rsidR="11807909">
        <w:rPr>
          <w:noProof w:val="0"/>
          <w:sz w:val="28"/>
          <w:szCs w:val="28"/>
          <w:lang w:val="es-ES"/>
        </w:rPr>
        <w:t xml:space="preserve">: </w:t>
      </w:r>
      <w:proofErr w:type="gramStart"/>
      <w:r w:rsidRPr="12C9E53C" w:rsidR="11807909">
        <w:rPr>
          <w:noProof w:val="0"/>
          <w:sz w:val="28"/>
          <w:szCs w:val="28"/>
          <w:lang w:val="es-ES"/>
        </w:rPr>
        <w:t>( no</w:t>
      </w:r>
      <w:proofErr w:type="gramEnd"/>
      <w:r w:rsidRPr="12C9E53C" w:rsidR="11807909">
        <w:rPr>
          <w:noProof w:val="0"/>
          <w:sz w:val="28"/>
          <w:szCs w:val="28"/>
          <w:lang w:val="es-ES"/>
        </w:rPr>
        <w:t xml:space="preserve"> tiene el torque necesario no sirve)</w:t>
      </w:r>
    </w:p>
    <w:p w:rsidR="11807909" w:rsidP="12C9E53C" w:rsidRDefault="11807909" w14:paraId="0554BF4E" w14:textId="0F3D4E6C">
      <w:pPr>
        <w:pStyle w:val="ListParagraph"/>
        <w:spacing w:before="240" w:beforeAutospacing="off" w:after="240" w:afterAutospacing="off"/>
        <w:ind w:left="720"/>
        <w:rPr>
          <w:noProof w:val="0"/>
          <w:sz w:val="28"/>
          <w:szCs w:val="28"/>
          <w:lang w:val="es-ES"/>
        </w:rPr>
      </w:pPr>
      <w:r w:rsidRPr="12C9E53C" w:rsidR="11807909">
        <w:rPr>
          <w:noProof w:val="0"/>
          <w:sz w:val="28"/>
          <w:szCs w:val="28"/>
          <w:lang w:val="es-ES"/>
        </w:rPr>
        <w:t>Datos:</w:t>
      </w:r>
    </w:p>
    <w:p w:rsidR="11807909" w:rsidP="12C9E53C" w:rsidRDefault="11807909" w14:paraId="3DFFF170" w14:textId="22BCDD7F">
      <w:pPr>
        <w:pStyle w:val="ListParagraph"/>
        <w:spacing w:before="240" w:beforeAutospacing="off" w:after="240" w:afterAutospacing="off"/>
        <w:ind w:left="720"/>
      </w:pPr>
      <w:r w:rsidR="11807909">
        <w:drawing>
          <wp:inline wp14:editId="2C8CE3FB" wp14:anchorId="7B6CF462">
            <wp:extent cx="2501429" cy="2947762"/>
            <wp:effectExtent l="0" t="0" r="0" b="0"/>
            <wp:docPr id="261631733" name="" title=""/>
            <wp:cNvGraphicFramePr>
              <a:graphicFrameLocks noChangeAspect="1"/>
            </wp:cNvGraphicFramePr>
            <a:graphic>
              <a:graphicData uri="http://schemas.openxmlformats.org/drawingml/2006/picture">
                <pic:pic>
                  <pic:nvPicPr>
                    <pic:cNvPr id="0" name=""/>
                    <pic:cNvPicPr/>
                  </pic:nvPicPr>
                  <pic:blipFill>
                    <a:blip r:embed="R2e0a0f9b420346a2">
                      <a:extLst>
                        <a:ext xmlns:a="http://schemas.openxmlformats.org/drawingml/2006/main" uri="{28A0092B-C50C-407E-A947-70E740481C1C}">
                          <a14:useLocalDpi val="0"/>
                        </a:ext>
                      </a:extLst>
                    </a:blip>
                    <a:stretch>
                      <a:fillRect/>
                    </a:stretch>
                  </pic:blipFill>
                  <pic:spPr>
                    <a:xfrm>
                      <a:off x="0" y="0"/>
                      <a:ext cx="2501429" cy="2947762"/>
                    </a:xfrm>
                    <a:prstGeom prst="rect">
                      <a:avLst/>
                    </a:prstGeom>
                  </pic:spPr>
                </pic:pic>
              </a:graphicData>
            </a:graphic>
          </wp:inline>
        </w:drawing>
      </w:r>
    </w:p>
    <w:p w:rsidR="11807909" w:rsidP="12C9E53C" w:rsidRDefault="11807909" w14:paraId="01F44054" w14:textId="3A6B2FD3">
      <w:pPr>
        <w:pStyle w:val="ListParagraph"/>
        <w:numPr>
          <w:ilvl w:val="0"/>
          <w:numId w:val="36"/>
        </w:numPr>
        <w:spacing w:before="240" w:beforeAutospacing="off" w:after="240" w:afterAutospacing="off"/>
        <w:rPr>
          <w:noProof w:val="0"/>
          <w:sz w:val="28"/>
          <w:szCs w:val="28"/>
          <w:lang w:val="es-ES"/>
        </w:rPr>
      </w:pPr>
      <w:r w:rsidRPr="12C9E53C" w:rsidR="11807909">
        <w:rPr>
          <w:noProof w:val="0"/>
          <w:sz w:val="28"/>
          <w:szCs w:val="28"/>
          <w:lang w:val="es-ES"/>
        </w:rPr>
        <w:t>Engranajes</w:t>
      </w:r>
    </w:p>
    <w:p w:rsidR="11807909" w:rsidP="12C9E53C" w:rsidRDefault="11807909" w14:paraId="650E0B4F" w14:textId="37D574C7">
      <w:pPr>
        <w:pStyle w:val="ListParagraph"/>
        <w:spacing w:before="240" w:beforeAutospacing="off" w:after="240" w:afterAutospacing="off"/>
        <w:ind w:left="720"/>
      </w:pPr>
      <w:r w:rsidR="11807909">
        <w:drawing>
          <wp:inline wp14:editId="09CC1A63" wp14:anchorId="6279FAC0">
            <wp:extent cx="1314528" cy="1307966"/>
            <wp:effectExtent l="0" t="0" r="0" b="0"/>
            <wp:docPr id="455965335" name="" title=""/>
            <wp:cNvGraphicFramePr>
              <a:graphicFrameLocks noChangeAspect="1"/>
            </wp:cNvGraphicFramePr>
            <a:graphic>
              <a:graphicData uri="http://schemas.openxmlformats.org/drawingml/2006/picture">
                <pic:pic>
                  <pic:nvPicPr>
                    <pic:cNvPr id="0" name=""/>
                    <pic:cNvPicPr/>
                  </pic:nvPicPr>
                  <pic:blipFill>
                    <a:blip r:embed="R74c28f3917174fb1">
                      <a:extLst>
                        <a:ext xmlns:a="http://schemas.openxmlformats.org/drawingml/2006/main" uri="{28A0092B-C50C-407E-A947-70E740481C1C}">
                          <a14:useLocalDpi val="0"/>
                        </a:ext>
                      </a:extLst>
                    </a:blip>
                    <a:stretch>
                      <a:fillRect/>
                    </a:stretch>
                  </pic:blipFill>
                  <pic:spPr>
                    <a:xfrm>
                      <a:off x="0" y="0"/>
                      <a:ext cx="1314528" cy="1307966"/>
                    </a:xfrm>
                    <a:prstGeom prst="rect">
                      <a:avLst/>
                    </a:prstGeom>
                  </pic:spPr>
                </pic:pic>
              </a:graphicData>
            </a:graphic>
          </wp:inline>
        </w:drawing>
      </w:r>
    </w:p>
    <w:p w:rsidR="11807909" w:rsidP="12C9E53C" w:rsidRDefault="11807909" w14:paraId="53081BC3" w14:textId="37489807">
      <w:pPr>
        <w:pStyle w:val="ListParagraph"/>
        <w:numPr>
          <w:ilvl w:val="0"/>
          <w:numId w:val="37"/>
        </w:numPr>
        <w:spacing w:before="240" w:beforeAutospacing="off" w:after="240" w:afterAutospacing="off"/>
        <w:rPr>
          <w:noProof w:val="0"/>
          <w:sz w:val="28"/>
          <w:szCs w:val="28"/>
          <w:lang w:val="es-ES"/>
        </w:rPr>
      </w:pPr>
      <w:r w:rsidRPr="12C9E53C" w:rsidR="11807909">
        <w:rPr>
          <w:noProof w:val="0"/>
          <w:sz w:val="28"/>
          <w:szCs w:val="28"/>
          <w:lang w:val="es-ES"/>
        </w:rPr>
        <w:t xml:space="preserve">Las piezas para el sistema de abertura las vamos a hacer en 3d el </w:t>
      </w:r>
      <w:proofErr w:type="spellStart"/>
      <w:r w:rsidRPr="12C9E53C" w:rsidR="11807909">
        <w:rPr>
          <w:noProof w:val="0"/>
          <w:sz w:val="28"/>
          <w:szCs w:val="28"/>
          <w:lang w:val="es-ES"/>
        </w:rPr>
        <w:t>piñon</w:t>
      </w:r>
      <w:proofErr w:type="spellEnd"/>
      <w:r w:rsidRPr="12C9E53C" w:rsidR="11807909">
        <w:rPr>
          <w:noProof w:val="0"/>
          <w:sz w:val="28"/>
          <w:szCs w:val="28"/>
          <w:lang w:val="es-ES"/>
        </w:rPr>
        <w:t xml:space="preserve"> y una cremallera que recub</w:t>
      </w:r>
      <w:r w:rsidRPr="12C9E53C" w:rsidR="25AED719">
        <w:rPr>
          <w:noProof w:val="0"/>
          <w:sz w:val="28"/>
          <w:szCs w:val="28"/>
          <w:lang w:val="es-ES"/>
        </w:rPr>
        <w:t>r</w:t>
      </w:r>
      <w:r w:rsidRPr="12C9E53C" w:rsidR="11807909">
        <w:rPr>
          <w:noProof w:val="0"/>
          <w:sz w:val="28"/>
          <w:szCs w:val="28"/>
          <w:lang w:val="es-ES"/>
        </w:rPr>
        <w:t>a el clavo</w:t>
      </w:r>
    </w:p>
    <w:p w:rsidR="35BA8B54" w:rsidP="12C9E53C" w:rsidRDefault="35BA8B54" w14:paraId="04628ED1" w14:textId="4E359080">
      <w:pPr>
        <w:pStyle w:val="Normal"/>
        <w:ind w:left="708"/>
        <w:jc w:val="left"/>
        <w:rPr>
          <w:sz w:val="52"/>
          <w:szCs w:val="52"/>
        </w:rPr>
      </w:pPr>
      <w:r w:rsidRPr="12C9E53C" w:rsidR="35BA8B54">
        <w:rPr>
          <w:sz w:val="52"/>
          <w:szCs w:val="52"/>
        </w:rPr>
        <w:t>Semana 19</w:t>
      </w:r>
    </w:p>
    <w:p w:rsidR="18F16798" w:rsidP="12C9E53C" w:rsidRDefault="18F16798" w14:paraId="5EC6DC1B" w14:textId="75812D5F">
      <w:pPr>
        <w:pStyle w:val="Normal"/>
        <w:ind w:left="708"/>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pPr>
      <w:r w:rsidRPr="12C9E53C" w:rsidR="18F1679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t>27/08/2024</w:t>
      </w:r>
    </w:p>
    <w:p w:rsidR="03B51F42" w:rsidP="12C9E53C" w:rsidRDefault="03B51F42" w14:paraId="76AB23BD" w14:textId="366C2C1A">
      <w:pPr>
        <w:pStyle w:val="ListParagraph"/>
        <w:numPr>
          <w:ilvl w:val="0"/>
          <w:numId w:val="40"/>
        </w:numPr>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03B51F42">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Inflado del prototipo del plástico para la zona de la columna</w:t>
      </w:r>
    </w:p>
    <w:p w:rsidR="08758351" w:rsidP="12C9E53C" w:rsidRDefault="08758351" w14:paraId="122CABCA" w14:textId="4CC67A34">
      <w:pPr>
        <w:pStyle w:val="ListParagraph"/>
        <w:numPr>
          <w:ilvl w:val="0"/>
          <w:numId w:val="40"/>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08758351">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Se termina</w:t>
      </w:r>
      <w:r w:rsidRPr="12C9E53C" w:rsidR="131508D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el código revisión 5. Censar y probar el cálculo de diferencia</w:t>
      </w:r>
      <w:r w:rsidRPr="12C9E53C" w:rsidR="2BB2BA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w:t>
      </w:r>
    </w:p>
    <w:p w:rsidR="6381F870" w:rsidP="12C9E53C" w:rsidRDefault="6381F870" w14:paraId="5A6D0FFA" w14:textId="19201855">
      <w:pPr>
        <w:pStyle w:val="ListParagraph"/>
        <w:numPr>
          <w:ilvl w:val="0"/>
          <w:numId w:val="40"/>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prueba del cartucho realizada (cartucho de co2 de 12g)</w:t>
      </w:r>
    </w:p>
    <w:p w:rsidR="6381F870" w:rsidP="12C9E53C" w:rsidRDefault="6381F870" w14:paraId="6A5C969D" w14:textId="6E3E37E6">
      <w:pPr>
        <w:pStyle w:val="ListParagraph"/>
        <w:numPr>
          <w:ilvl w:val="0"/>
          <w:numId w:val="40"/>
        </w:numPr>
        <w:spacing w:before="220" w:beforeAutospacing="off" w:after="220" w:afterAutospacing="o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compra de cartucho de 16g por un integrante en persona.</w:t>
      </w:r>
    </w:p>
    <w:p w:rsidR="6381F870" w:rsidP="12C9E53C" w:rsidRDefault="6381F870" w14:paraId="0918EB6A" w14:textId="7AF13BB4">
      <w:pPr>
        <w:pStyle w:val="ListParagraph"/>
        <w:numPr>
          <w:ilvl w:val="0"/>
          <w:numId w:val="40"/>
        </w:numPr>
        <w:spacing w:before="220" w:beforeAutospacing="off" w:after="220" w:afterAutospacing="o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moldes </w:t>
      </w:r>
      <w:proofErr w:type="gramStart"/>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de el</w:t>
      </w:r>
      <w:proofErr w:type="gramEnd"/>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diseño del chaleco</w:t>
      </w:r>
    </w:p>
    <w:p w:rsidR="6381F870" w:rsidP="12C9E53C" w:rsidRDefault="6381F870" w14:paraId="355388D1" w14:textId="0337CE4E">
      <w:pPr>
        <w:pStyle w:val="ListParagraph"/>
        <w:numPr>
          <w:ilvl w:val="0"/>
          <w:numId w:val="40"/>
        </w:numPr>
        <w:spacing w:before="220" w:beforeAutospacing="off" w:after="220" w:afterAutospacing="o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investigación tanto del </w:t>
      </w:r>
      <w:proofErr w:type="spellStart"/>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codigo</w:t>
      </w:r>
      <w:proofErr w:type="spellEnd"/>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del sensor </w:t>
      </w:r>
      <w:proofErr w:type="spellStart"/>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mpu</w:t>
      </w:r>
      <w:proofErr w:type="spellEnd"/>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como del sistema de abertura del cartucho</w:t>
      </w:r>
    </w:p>
    <w:p w:rsidR="6E772BC5" w:rsidP="12C9E53C" w:rsidRDefault="6E772BC5" w14:paraId="77A41A9C" w14:textId="0556020D">
      <w:pPr>
        <w:pStyle w:val="ListParagraph"/>
        <w:numPr>
          <w:ilvl w:val="0"/>
          <w:numId w:val="40"/>
        </w:numPr>
        <w:spacing w:before="220" w:beforeAutospacing="off" w:after="220" w:afterAutospacing="o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r w:rsidRPr="12C9E53C" w:rsidR="6E772BC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Sistema cremallera para la abertura del cartucho</w:t>
      </w:r>
    </w:p>
    <w:p w:rsidR="6E772BC5" w:rsidP="12C9E53C" w:rsidRDefault="6E772BC5" w14:paraId="2629D140" w14:textId="5E74C7CE">
      <w:pPr>
        <w:pStyle w:val="ListParagraph"/>
        <w:spacing w:before="220" w:beforeAutospacing="off" w:after="220" w:afterAutospacing="off"/>
        <w:ind w:left="1080"/>
      </w:pPr>
      <w:r w:rsidR="6E772BC5">
        <w:drawing>
          <wp:inline wp14:editId="2DE7AA52" wp14:anchorId="0EDBB4C7">
            <wp:extent cx="5724524" cy="4295775"/>
            <wp:effectExtent l="0" t="0" r="0" b="0"/>
            <wp:docPr id="1409481207" name="" title=""/>
            <wp:cNvGraphicFramePr>
              <a:graphicFrameLocks noChangeAspect="1"/>
            </wp:cNvGraphicFramePr>
            <a:graphic>
              <a:graphicData uri="http://schemas.openxmlformats.org/drawingml/2006/picture">
                <pic:pic>
                  <pic:nvPicPr>
                    <pic:cNvPr id="0" name=""/>
                    <pic:cNvPicPr/>
                  </pic:nvPicPr>
                  <pic:blipFill>
                    <a:blip r:embed="R1f18b56578fc44f6">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r w:rsidR="0B7B68F2">
        <w:drawing>
          <wp:inline wp14:editId="59F802BC" wp14:anchorId="4E1B5441">
            <wp:extent cx="4467226" cy="1634356"/>
            <wp:effectExtent l="0" t="0" r="0" b="0"/>
            <wp:docPr id="634738803" name="" title=""/>
            <wp:cNvGraphicFramePr>
              <a:graphicFrameLocks noChangeAspect="1"/>
            </wp:cNvGraphicFramePr>
            <a:graphic>
              <a:graphicData uri="http://schemas.openxmlformats.org/drawingml/2006/picture">
                <pic:pic>
                  <pic:nvPicPr>
                    <pic:cNvPr id="0" name=""/>
                    <pic:cNvPicPr/>
                  </pic:nvPicPr>
                  <pic:blipFill>
                    <a:blip r:embed="Rdf5271b315b7495c">
                      <a:extLst>
                        <a:ext xmlns:a="http://schemas.openxmlformats.org/drawingml/2006/main" uri="{28A0092B-C50C-407E-A947-70E740481C1C}">
                          <a14:useLocalDpi val="0"/>
                        </a:ext>
                      </a:extLst>
                    </a:blip>
                    <a:stretch>
                      <a:fillRect/>
                    </a:stretch>
                  </pic:blipFill>
                  <pic:spPr>
                    <a:xfrm>
                      <a:off x="0" y="0"/>
                      <a:ext cx="4467226" cy="1634356"/>
                    </a:xfrm>
                    <a:prstGeom prst="rect">
                      <a:avLst/>
                    </a:prstGeom>
                  </pic:spPr>
                </pic:pic>
              </a:graphicData>
            </a:graphic>
          </wp:inline>
        </w:drawing>
      </w:r>
    </w:p>
    <w:p w:rsidR="6381F870" w:rsidP="12C9E53C" w:rsidRDefault="6381F870" w14:paraId="67000876" w14:textId="3C805454">
      <w:pPr>
        <w:pStyle w:val="Normal"/>
        <w:ind w:left="708"/>
        <w:jc w:val="left"/>
        <w:rPr>
          <w:sz w:val="52"/>
          <w:szCs w:val="52"/>
        </w:rPr>
      </w:pPr>
      <w:r w:rsidRPr="12C9E53C" w:rsidR="6381F870">
        <w:rPr>
          <w:sz w:val="52"/>
          <w:szCs w:val="52"/>
        </w:rPr>
        <w:t>Semana 20</w:t>
      </w:r>
    </w:p>
    <w:p w:rsidR="6381F870" w:rsidP="12C9E53C" w:rsidRDefault="6381F870" w14:paraId="7B94BB83" w14:textId="4264D3AE">
      <w:pPr>
        <w:pStyle w:val="ListParagraph"/>
        <w:spacing w:before="220" w:beforeAutospacing="off" w:after="220" w:afterAutospacing="off"/>
        <w:ind w:left="108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pPr>
      <w:r w:rsidRPr="12C9E53C" w:rsidR="6381F87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40"/>
          <w:szCs w:val="40"/>
          <w:u w:val="none"/>
          <w:lang w:val="es-ES"/>
        </w:rPr>
        <w:t>03/09/24</w:t>
      </w:r>
    </w:p>
    <w:p w:rsidR="2BB2BAFF" w:rsidP="12C9E53C" w:rsidRDefault="2BB2BAFF" w14:paraId="3D3A77C3" w14:textId="675D7BE9">
      <w:pPr>
        <w:pStyle w:val="ListParagraph"/>
        <w:numPr>
          <w:ilvl w:val="0"/>
          <w:numId w:val="40"/>
        </w:numPr>
        <w:spacing w:before="220" w:beforeAutospacing="off" w:after="220" w:afterAutospacing="off"/>
        <w:jc w:val="left"/>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pPr>
      <w:proofErr w:type="spellStart"/>
      <w:r w:rsidRPr="12C9E53C" w:rsidR="2BB2BA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Revision</w:t>
      </w:r>
      <w:proofErr w:type="spellEnd"/>
      <w:r w:rsidRPr="12C9E53C" w:rsidR="2BB2BA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de </w:t>
      </w:r>
      <w:proofErr w:type="spellStart"/>
      <w:r w:rsidRPr="12C9E53C" w:rsidR="2BB2BA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codigo</w:t>
      </w:r>
      <w:proofErr w:type="spellEnd"/>
      <w:r w:rsidRPr="12C9E53C" w:rsidR="2BB2BA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6</w:t>
      </w:r>
      <w:r w:rsidRPr="12C9E53C" w:rsidR="12DF578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8"/>
          <w:szCs w:val="28"/>
          <w:u w:val="none"/>
          <w:lang w:val="es-ES"/>
        </w:rPr>
        <w:t xml:space="preserve">. </w:t>
      </w:r>
    </w:p>
    <w:p w:rsidR="3FABB2F5" w:rsidP="12C9E53C" w:rsidRDefault="3FABB2F5" w14:paraId="0EBFCAB4" w14:textId="2DCCD5B9">
      <w:pPr>
        <w:spacing w:before="240" w:beforeAutospacing="off" w:after="240" w:afterAutospacing="off"/>
        <w:rPr>
          <w:noProof w:val="0"/>
          <w:sz w:val="24"/>
          <w:szCs w:val="24"/>
          <w:lang w:val="es-ES"/>
        </w:rPr>
      </w:pPr>
      <w:r w:rsidRPr="12C9E53C" w:rsidR="3FABB2F5">
        <w:rPr>
          <w:noProof w:val="0"/>
          <w:sz w:val="24"/>
          <w:szCs w:val="24"/>
          <w:lang w:val="es-ES"/>
        </w:rPr>
        <w:t xml:space="preserve">Lo que se va a hacer al confirmar que el </w:t>
      </w:r>
      <w:proofErr w:type="spellStart"/>
      <w:r w:rsidRPr="12C9E53C" w:rsidR="3FABB2F5">
        <w:rPr>
          <w:noProof w:val="0"/>
          <w:sz w:val="24"/>
          <w:szCs w:val="24"/>
          <w:lang w:val="es-ES"/>
        </w:rPr>
        <w:t>codigo</w:t>
      </w:r>
      <w:proofErr w:type="spellEnd"/>
      <w:r w:rsidRPr="12C9E53C" w:rsidR="3FABB2F5">
        <w:rPr>
          <w:noProof w:val="0"/>
          <w:sz w:val="24"/>
          <w:szCs w:val="24"/>
          <w:lang w:val="es-ES"/>
        </w:rPr>
        <w:t xml:space="preserve"> 5 </w:t>
      </w:r>
      <w:proofErr w:type="gramStart"/>
      <w:r w:rsidRPr="12C9E53C" w:rsidR="3FABB2F5">
        <w:rPr>
          <w:noProof w:val="0"/>
          <w:sz w:val="24"/>
          <w:szCs w:val="24"/>
          <w:lang w:val="es-ES"/>
        </w:rPr>
        <w:t>esta</w:t>
      </w:r>
      <w:proofErr w:type="gramEnd"/>
      <w:r w:rsidRPr="12C9E53C" w:rsidR="3FABB2F5">
        <w:rPr>
          <w:noProof w:val="0"/>
          <w:sz w:val="24"/>
          <w:szCs w:val="24"/>
          <w:lang w:val="es-ES"/>
        </w:rPr>
        <w:t xml:space="preserve"> bien, es probar un </w:t>
      </w:r>
      <w:proofErr w:type="spellStart"/>
      <w:r w:rsidRPr="12C9E53C" w:rsidR="3FABB2F5">
        <w:rPr>
          <w:noProof w:val="0"/>
          <w:sz w:val="24"/>
          <w:szCs w:val="24"/>
          <w:lang w:val="es-ES"/>
        </w:rPr>
        <w:t>codigo</w:t>
      </w:r>
      <w:proofErr w:type="spellEnd"/>
      <w:r w:rsidRPr="12C9E53C" w:rsidR="3FABB2F5">
        <w:rPr>
          <w:noProof w:val="0"/>
          <w:sz w:val="24"/>
          <w:szCs w:val="24"/>
          <w:lang w:val="es-ES"/>
        </w:rPr>
        <w:t xml:space="preserve"> para activar un led.</w:t>
      </w:r>
    </w:p>
    <w:p w:rsidR="3FABB2F5" w:rsidP="12C9E53C" w:rsidRDefault="3FABB2F5" w14:paraId="106F04A5" w14:textId="3071B107">
      <w:pPr>
        <w:spacing w:before="240" w:beforeAutospacing="off" w:after="240" w:afterAutospacing="off"/>
        <w:rPr>
          <w:noProof w:val="0"/>
          <w:sz w:val="24"/>
          <w:szCs w:val="24"/>
          <w:lang w:val="es-ES"/>
        </w:rPr>
      </w:pPr>
      <w:r w:rsidRPr="12C9E53C" w:rsidR="3FABB2F5">
        <w:rPr>
          <w:noProof w:val="0"/>
          <w:sz w:val="24"/>
          <w:szCs w:val="24"/>
          <w:lang w:val="es-ES"/>
        </w:rPr>
        <w:t xml:space="preserve">Este </w:t>
      </w:r>
      <w:proofErr w:type="spellStart"/>
      <w:r w:rsidRPr="12C9E53C" w:rsidR="3FABB2F5">
        <w:rPr>
          <w:noProof w:val="0"/>
          <w:sz w:val="24"/>
          <w:szCs w:val="24"/>
          <w:lang w:val="es-ES"/>
        </w:rPr>
        <w:t>codigo</w:t>
      </w:r>
      <w:proofErr w:type="spellEnd"/>
      <w:r w:rsidRPr="12C9E53C" w:rsidR="3FABB2F5">
        <w:rPr>
          <w:noProof w:val="0"/>
          <w:sz w:val="24"/>
          <w:szCs w:val="24"/>
          <w:lang w:val="es-ES"/>
        </w:rPr>
        <w:t xml:space="preserve"> tiene que constar de ponerle un </w:t>
      </w:r>
      <w:proofErr w:type="gramStart"/>
      <w:r w:rsidRPr="12C9E53C" w:rsidR="3FABB2F5">
        <w:rPr>
          <w:noProof w:val="0"/>
          <w:sz w:val="24"/>
          <w:szCs w:val="24"/>
          <w:lang w:val="es-ES"/>
        </w:rPr>
        <w:t>limite</w:t>
      </w:r>
      <w:proofErr w:type="gramEnd"/>
      <w:r w:rsidRPr="12C9E53C" w:rsidR="3FABB2F5">
        <w:rPr>
          <w:noProof w:val="0"/>
          <w:sz w:val="24"/>
          <w:szCs w:val="24"/>
          <w:lang w:val="es-ES"/>
        </w:rPr>
        <w:t xml:space="preserve"> a cada eje de </w:t>
      </w:r>
      <w:proofErr w:type="spellStart"/>
      <w:r w:rsidRPr="12C9E53C" w:rsidR="3FABB2F5">
        <w:rPr>
          <w:noProof w:val="0"/>
          <w:sz w:val="24"/>
          <w:szCs w:val="24"/>
          <w:lang w:val="es-ES"/>
        </w:rPr>
        <w:t>inclinacion</w:t>
      </w:r>
      <w:proofErr w:type="spellEnd"/>
      <w:r w:rsidRPr="12C9E53C" w:rsidR="3FABB2F5">
        <w:rPr>
          <w:noProof w:val="0"/>
          <w:sz w:val="24"/>
          <w:szCs w:val="24"/>
          <w:lang w:val="es-ES"/>
        </w:rPr>
        <w:t>(Y - X), haciendo que cuando esto pasa, se prendan dos leds.</w:t>
      </w:r>
    </w:p>
    <w:p w:rsidR="3FABB2F5" w:rsidP="12C9E53C" w:rsidRDefault="3FABB2F5" w14:paraId="7F210412" w14:textId="05DECC4F">
      <w:pPr>
        <w:spacing w:before="240" w:beforeAutospacing="off" w:after="240" w:afterAutospacing="off"/>
        <w:rPr>
          <w:noProof w:val="0"/>
          <w:sz w:val="24"/>
          <w:szCs w:val="24"/>
          <w:lang w:val="es-ES"/>
        </w:rPr>
      </w:pPr>
      <w:r w:rsidRPr="12C9E53C" w:rsidR="3FABB2F5">
        <w:rPr>
          <w:noProof w:val="0"/>
          <w:sz w:val="24"/>
          <w:szCs w:val="24"/>
          <w:lang w:val="es-ES"/>
        </w:rPr>
        <w:t xml:space="preserve">Luego de tener problemas de </w:t>
      </w:r>
      <w:proofErr w:type="spellStart"/>
      <w:r w:rsidRPr="12C9E53C" w:rsidR="3FABB2F5">
        <w:rPr>
          <w:noProof w:val="0"/>
          <w:sz w:val="24"/>
          <w:szCs w:val="24"/>
          <w:lang w:val="es-ES"/>
        </w:rPr>
        <w:t>conexion</w:t>
      </w:r>
      <w:proofErr w:type="spellEnd"/>
      <w:r w:rsidRPr="12C9E53C" w:rsidR="3FABB2F5">
        <w:rPr>
          <w:noProof w:val="0"/>
          <w:sz w:val="24"/>
          <w:szCs w:val="24"/>
          <w:lang w:val="es-ES"/>
        </w:rPr>
        <w:t xml:space="preserve">, problemas de valores, y de haber trabajado constantemente, se </w:t>
      </w:r>
      <w:proofErr w:type="gramStart"/>
      <w:r w:rsidRPr="12C9E53C" w:rsidR="3FABB2F5">
        <w:rPr>
          <w:noProof w:val="0"/>
          <w:sz w:val="24"/>
          <w:szCs w:val="24"/>
          <w:lang w:val="es-ES"/>
        </w:rPr>
        <w:t>logro</w:t>
      </w:r>
      <w:proofErr w:type="gramEnd"/>
      <w:r w:rsidRPr="12C9E53C" w:rsidR="3FABB2F5">
        <w:rPr>
          <w:noProof w:val="0"/>
          <w:sz w:val="24"/>
          <w:szCs w:val="24"/>
          <w:lang w:val="es-ES"/>
        </w:rPr>
        <w:t xml:space="preserve"> el objetivo.</w:t>
      </w:r>
    </w:p>
    <w:p w:rsidR="3FABB2F5" w:rsidP="12C9E53C" w:rsidRDefault="3FABB2F5" w14:paraId="69020BF5" w14:textId="26DBAB8A">
      <w:pPr>
        <w:spacing w:before="240" w:beforeAutospacing="off" w:after="240" w:afterAutospacing="off"/>
        <w:rPr>
          <w:noProof w:val="0"/>
          <w:sz w:val="24"/>
          <w:szCs w:val="24"/>
          <w:lang w:val="es-ES"/>
        </w:rPr>
      </w:pPr>
      <w:r w:rsidRPr="12C9E53C" w:rsidR="3FABB2F5">
        <w:rPr>
          <w:noProof w:val="0"/>
          <w:sz w:val="24"/>
          <w:szCs w:val="24"/>
          <w:lang w:val="es-ES"/>
        </w:rPr>
        <w:t xml:space="preserve">El </w:t>
      </w:r>
      <w:proofErr w:type="spellStart"/>
      <w:r w:rsidRPr="12C9E53C" w:rsidR="3FABB2F5">
        <w:rPr>
          <w:noProof w:val="0"/>
          <w:sz w:val="24"/>
          <w:szCs w:val="24"/>
          <w:lang w:val="es-ES"/>
        </w:rPr>
        <w:t>codigo</w:t>
      </w:r>
      <w:proofErr w:type="spellEnd"/>
      <w:r w:rsidRPr="12C9E53C" w:rsidR="3FABB2F5">
        <w:rPr>
          <w:noProof w:val="0"/>
          <w:sz w:val="24"/>
          <w:szCs w:val="24"/>
          <w:lang w:val="es-ES"/>
        </w:rPr>
        <w:t xml:space="preserve"> implementa el uso de leds, por lo que hay nuevas </w:t>
      </w:r>
      <w:proofErr w:type="spellStart"/>
      <w:r w:rsidRPr="12C9E53C" w:rsidR="3FABB2F5">
        <w:rPr>
          <w:noProof w:val="0"/>
          <w:sz w:val="24"/>
          <w:szCs w:val="24"/>
          <w:lang w:val="es-ES"/>
        </w:rPr>
        <w:t>definciones</w:t>
      </w:r>
      <w:proofErr w:type="spellEnd"/>
      <w:r w:rsidRPr="12C9E53C" w:rsidR="3FABB2F5">
        <w:rPr>
          <w:noProof w:val="0"/>
          <w:sz w:val="24"/>
          <w:szCs w:val="24"/>
          <w:lang w:val="es-ES"/>
        </w:rPr>
        <w:t xml:space="preserve"> y </w:t>
      </w:r>
      <w:proofErr w:type="spellStart"/>
      <w:r w:rsidRPr="12C9E53C" w:rsidR="3FABB2F5">
        <w:rPr>
          <w:noProof w:val="0"/>
          <w:sz w:val="24"/>
          <w:szCs w:val="24"/>
          <w:lang w:val="es-ES"/>
        </w:rPr>
        <w:t>tambien</w:t>
      </w:r>
      <w:proofErr w:type="spellEnd"/>
      <w:r w:rsidRPr="12C9E53C" w:rsidR="3FABB2F5">
        <w:rPr>
          <w:noProof w:val="0"/>
          <w:sz w:val="24"/>
          <w:szCs w:val="24"/>
          <w:lang w:val="es-ES"/>
        </w:rPr>
        <w:t xml:space="preserve"> los nombres de los </w:t>
      </w:r>
      <w:proofErr w:type="gramStart"/>
      <w:r w:rsidRPr="12C9E53C" w:rsidR="3FABB2F5">
        <w:rPr>
          <w:noProof w:val="0"/>
          <w:sz w:val="24"/>
          <w:szCs w:val="24"/>
          <w:lang w:val="es-ES"/>
        </w:rPr>
        <w:t>limites</w:t>
      </w:r>
      <w:proofErr w:type="gramEnd"/>
      <w:r w:rsidRPr="12C9E53C" w:rsidR="3FABB2F5">
        <w:rPr>
          <w:noProof w:val="0"/>
          <w:sz w:val="24"/>
          <w:szCs w:val="24"/>
          <w:lang w:val="es-ES"/>
        </w:rPr>
        <w:t xml:space="preserve">, que a la vez cada eje no debe superar el </w:t>
      </w:r>
      <w:proofErr w:type="gramStart"/>
      <w:r w:rsidRPr="12C9E53C" w:rsidR="3FABB2F5">
        <w:rPr>
          <w:noProof w:val="0"/>
          <w:sz w:val="24"/>
          <w:szCs w:val="24"/>
          <w:lang w:val="es-ES"/>
        </w:rPr>
        <w:t>limite</w:t>
      </w:r>
      <w:proofErr w:type="gramEnd"/>
      <w:r w:rsidRPr="12C9E53C" w:rsidR="3FABB2F5">
        <w:rPr>
          <w:noProof w:val="0"/>
          <w:sz w:val="24"/>
          <w:szCs w:val="24"/>
          <w:lang w:val="es-ES"/>
        </w:rPr>
        <w:t xml:space="preserve"> de 30.20.</w:t>
      </w:r>
    </w:p>
    <w:p w:rsidR="3FABB2F5" w:rsidP="12C9E53C" w:rsidRDefault="3FABB2F5" w14:paraId="43049409" w14:textId="2E93F603">
      <w:pPr>
        <w:spacing w:before="240" w:beforeAutospacing="off" w:after="240" w:afterAutospacing="off"/>
        <w:rPr>
          <w:noProof w:val="0"/>
          <w:sz w:val="24"/>
          <w:szCs w:val="24"/>
          <w:lang w:val="es-ES"/>
        </w:rPr>
      </w:pPr>
      <w:r w:rsidRPr="12C9E53C" w:rsidR="3FABB2F5">
        <w:rPr>
          <w:noProof w:val="0"/>
          <w:sz w:val="24"/>
          <w:szCs w:val="24"/>
          <w:lang w:val="es-ES"/>
        </w:rPr>
        <w:t xml:space="preserve">Si bien el sensor puede ser muy abrupto al momento de </w:t>
      </w:r>
      <w:proofErr w:type="spellStart"/>
      <w:r w:rsidRPr="12C9E53C" w:rsidR="3FABB2F5">
        <w:rPr>
          <w:noProof w:val="0"/>
          <w:sz w:val="24"/>
          <w:szCs w:val="24"/>
          <w:lang w:val="es-ES"/>
        </w:rPr>
        <w:t>sensar</w:t>
      </w:r>
      <w:proofErr w:type="spellEnd"/>
      <w:r w:rsidRPr="12C9E53C" w:rsidR="3FABB2F5">
        <w:rPr>
          <w:noProof w:val="0"/>
          <w:sz w:val="24"/>
          <w:szCs w:val="24"/>
          <w:lang w:val="es-ES"/>
        </w:rPr>
        <w:t xml:space="preserve"> de una manera que puede pasar de una </w:t>
      </w:r>
      <w:proofErr w:type="spellStart"/>
      <w:r w:rsidRPr="12C9E53C" w:rsidR="3FABB2F5">
        <w:rPr>
          <w:noProof w:val="0"/>
          <w:sz w:val="24"/>
          <w:szCs w:val="24"/>
          <w:lang w:val="es-ES"/>
        </w:rPr>
        <w:t>inclinacion</w:t>
      </w:r>
      <w:proofErr w:type="spellEnd"/>
      <w:r w:rsidRPr="12C9E53C" w:rsidR="3FABB2F5">
        <w:rPr>
          <w:noProof w:val="0"/>
          <w:sz w:val="24"/>
          <w:szCs w:val="24"/>
          <w:lang w:val="es-ES"/>
        </w:rPr>
        <w:t xml:space="preserve"> de 10 a una de 70, se pudo probar que simulando la rapidez y el cambio de </w:t>
      </w:r>
      <w:proofErr w:type="spellStart"/>
      <w:r w:rsidRPr="12C9E53C" w:rsidR="3FABB2F5">
        <w:rPr>
          <w:noProof w:val="0"/>
          <w:sz w:val="24"/>
          <w:szCs w:val="24"/>
          <w:lang w:val="es-ES"/>
        </w:rPr>
        <w:t>posicion</w:t>
      </w:r>
      <w:proofErr w:type="spellEnd"/>
      <w:r w:rsidRPr="12C9E53C" w:rsidR="3FABB2F5">
        <w:rPr>
          <w:noProof w:val="0"/>
          <w:sz w:val="24"/>
          <w:szCs w:val="24"/>
          <w:lang w:val="es-ES"/>
        </w:rPr>
        <w:t xml:space="preserve"> de una </w:t>
      </w:r>
      <w:proofErr w:type="spellStart"/>
      <w:r w:rsidRPr="12C9E53C" w:rsidR="3FABB2F5">
        <w:rPr>
          <w:noProof w:val="0"/>
          <w:sz w:val="24"/>
          <w:szCs w:val="24"/>
          <w:lang w:val="es-ES"/>
        </w:rPr>
        <w:t>caida</w:t>
      </w:r>
      <w:proofErr w:type="spellEnd"/>
      <w:r w:rsidRPr="12C9E53C" w:rsidR="3FABB2F5">
        <w:rPr>
          <w:noProof w:val="0"/>
          <w:sz w:val="24"/>
          <w:szCs w:val="24"/>
          <w:lang w:val="es-ES"/>
        </w:rPr>
        <w:t xml:space="preserve">, esta </w:t>
      </w:r>
      <w:proofErr w:type="spellStart"/>
      <w:r w:rsidRPr="12C9E53C" w:rsidR="3FABB2F5">
        <w:rPr>
          <w:noProof w:val="0"/>
          <w:sz w:val="24"/>
          <w:szCs w:val="24"/>
          <w:lang w:val="es-ES"/>
        </w:rPr>
        <w:t>inclinacion</w:t>
      </w:r>
      <w:proofErr w:type="spellEnd"/>
      <w:r w:rsidRPr="12C9E53C" w:rsidR="3FABB2F5">
        <w:rPr>
          <w:noProof w:val="0"/>
          <w:sz w:val="24"/>
          <w:szCs w:val="24"/>
          <w:lang w:val="es-ES"/>
        </w:rPr>
        <w:t xml:space="preserve"> siempre va a superar una </w:t>
      </w:r>
      <w:proofErr w:type="spellStart"/>
      <w:r w:rsidRPr="12C9E53C" w:rsidR="3FABB2F5">
        <w:rPr>
          <w:noProof w:val="0"/>
          <w:sz w:val="24"/>
          <w:szCs w:val="24"/>
          <w:lang w:val="es-ES"/>
        </w:rPr>
        <w:t>inclinacion</w:t>
      </w:r>
      <w:proofErr w:type="spellEnd"/>
      <w:r w:rsidRPr="12C9E53C" w:rsidR="3FABB2F5">
        <w:rPr>
          <w:noProof w:val="0"/>
          <w:sz w:val="24"/>
          <w:szCs w:val="24"/>
          <w:lang w:val="es-ES"/>
        </w:rPr>
        <w:t xml:space="preserve"> de 30, por lo que se toma este </w:t>
      </w:r>
      <w:proofErr w:type="gramStart"/>
      <w:r w:rsidRPr="12C9E53C" w:rsidR="3FABB2F5">
        <w:rPr>
          <w:noProof w:val="0"/>
          <w:sz w:val="24"/>
          <w:szCs w:val="24"/>
          <w:lang w:val="es-ES"/>
        </w:rPr>
        <w:t>numero</w:t>
      </w:r>
      <w:proofErr w:type="gramEnd"/>
      <w:r w:rsidRPr="12C9E53C" w:rsidR="3FABB2F5">
        <w:rPr>
          <w:noProof w:val="0"/>
          <w:sz w:val="24"/>
          <w:szCs w:val="24"/>
          <w:lang w:val="es-ES"/>
        </w:rPr>
        <w:t xml:space="preserve"> en ambos ejes como </w:t>
      </w:r>
      <w:proofErr w:type="gramStart"/>
      <w:r w:rsidRPr="12C9E53C" w:rsidR="3FABB2F5">
        <w:rPr>
          <w:noProof w:val="0"/>
          <w:sz w:val="24"/>
          <w:szCs w:val="24"/>
          <w:lang w:val="es-ES"/>
        </w:rPr>
        <w:t>limite</w:t>
      </w:r>
      <w:proofErr w:type="gramEnd"/>
      <w:r w:rsidRPr="12C9E53C" w:rsidR="3FABB2F5">
        <w:rPr>
          <w:noProof w:val="0"/>
          <w:sz w:val="24"/>
          <w:szCs w:val="24"/>
          <w:lang w:val="es-ES"/>
        </w:rPr>
        <w:t>.</w:t>
      </w:r>
    </w:p>
    <w:p w:rsidR="7595F91E" w:rsidP="12C9E53C" w:rsidRDefault="7595F91E" w14:paraId="263D53D0" w14:textId="51DEDB9B">
      <w:pPr>
        <w:spacing w:before="240" w:beforeAutospacing="off" w:after="240" w:afterAutospacing="off"/>
        <w:rPr>
          <w:noProof w:val="0"/>
          <w:sz w:val="24"/>
          <w:szCs w:val="24"/>
          <w:lang w:val="es-ES"/>
        </w:rPr>
      </w:pPr>
      <w:hyperlink r:id="Raf5d354178a647b9">
        <w:r w:rsidRPr="12C9E53C" w:rsidR="7595F91E">
          <w:rPr>
            <w:rStyle w:val="Hyperlink"/>
            <w:noProof w:val="0"/>
            <w:sz w:val="24"/>
            <w:szCs w:val="24"/>
            <w:lang w:val="es-ES"/>
          </w:rPr>
          <w:t>https://trello.com/1/cards/66f1fe936a880c4bc435f0ef/attachments/66f4642ee810b545fe32dac6/download/Video_de_WhatsApp_protcad_2.mp4</w:t>
        </w:r>
      </w:hyperlink>
    </w:p>
    <w:p w:rsidR="7595F91E" w:rsidP="12C9E53C" w:rsidRDefault="7595F91E" w14:paraId="7D84A731" w14:textId="788C8B2D">
      <w:pPr>
        <w:spacing w:before="240" w:beforeAutospacing="off" w:after="240" w:afterAutospacing="off"/>
        <w:rPr>
          <w:noProof w:val="0"/>
          <w:sz w:val="24"/>
          <w:szCs w:val="24"/>
          <w:lang w:val="es-ES"/>
        </w:rPr>
      </w:pPr>
      <w:hyperlink r:id="R788610646a254b83">
        <w:r w:rsidRPr="12C9E53C" w:rsidR="7595F91E">
          <w:rPr>
            <w:rStyle w:val="Hyperlink"/>
            <w:noProof w:val="0"/>
            <w:sz w:val="24"/>
            <w:szCs w:val="24"/>
            <w:lang w:val="es-ES"/>
          </w:rPr>
          <w:t>https://trello.com/1/cards/66f1fe936a880c4bc435f0ef/attachments/66f463f9f2ff79074846b93d/download/Video_de_WhatsApp_protcad.mp4</w:t>
        </w:r>
      </w:hyperlink>
    </w:p>
    <w:p w:rsidR="12C9E53C" w:rsidP="12C9E53C" w:rsidRDefault="12C9E53C" w14:paraId="015CDE4D" w14:textId="6522E8FB">
      <w:pPr>
        <w:spacing w:before="240" w:beforeAutospacing="off" w:after="240" w:afterAutospacing="off"/>
        <w:rPr>
          <w:noProof w:val="0"/>
          <w:sz w:val="24"/>
          <w:szCs w:val="24"/>
          <w:lang w:val="es-ES"/>
        </w:rPr>
      </w:pPr>
    </w:p>
    <w:p w:rsidR="35BA8B54" w:rsidP="12C9E53C" w:rsidRDefault="35BA8B54" w14:paraId="6A0DE6E1" w14:textId="3C805454">
      <w:pPr>
        <w:pStyle w:val="Normal"/>
        <w:ind w:left="708"/>
        <w:jc w:val="left"/>
        <w:rPr>
          <w:sz w:val="52"/>
          <w:szCs w:val="52"/>
        </w:rPr>
      </w:pPr>
      <w:r w:rsidRPr="12C9E53C" w:rsidR="35BA8B54">
        <w:rPr>
          <w:sz w:val="52"/>
          <w:szCs w:val="52"/>
        </w:rPr>
        <w:t>Semana 20</w:t>
      </w:r>
    </w:p>
    <w:p w:rsidR="447C5ACE" w:rsidP="12C9E53C" w:rsidRDefault="447C5ACE" w14:paraId="13735B70" w14:textId="32427CBD">
      <w:pPr>
        <w:pStyle w:val="Normal"/>
        <w:ind w:left="708"/>
        <w:jc w:val="left"/>
        <w:rPr>
          <w:sz w:val="40"/>
          <w:szCs w:val="40"/>
        </w:rPr>
      </w:pPr>
      <w:r w:rsidRPr="12C9E53C" w:rsidR="447C5ACE">
        <w:rPr>
          <w:sz w:val="40"/>
          <w:szCs w:val="40"/>
        </w:rPr>
        <w:t>10/09/24</w:t>
      </w:r>
    </w:p>
    <w:p w:rsidR="3B9685D6" w:rsidP="12C9E53C" w:rsidRDefault="3B9685D6" w14:paraId="05A4D8B1" w14:textId="13788D45">
      <w:pPr>
        <w:pStyle w:val="ListParagraph"/>
        <w:numPr>
          <w:ilvl w:val="0"/>
          <w:numId w:val="44"/>
        </w:numPr>
        <w:jc w:val="left"/>
        <w:rPr>
          <w:sz w:val="28"/>
          <w:szCs w:val="28"/>
        </w:rPr>
      </w:pPr>
      <w:r w:rsidRPr="12C9E53C" w:rsidR="3B9685D6">
        <w:rPr>
          <w:sz w:val="28"/>
          <w:szCs w:val="28"/>
        </w:rPr>
        <w:t>Se ve la posibilidad de</w:t>
      </w:r>
      <w:r w:rsidRPr="12C9E53C" w:rsidR="13A042D5">
        <w:rPr>
          <w:sz w:val="28"/>
          <w:szCs w:val="28"/>
        </w:rPr>
        <w:t xml:space="preserve"> </w:t>
      </w:r>
      <w:r w:rsidRPr="12C9E53C" w:rsidR="3B9685D6">
        <w:rPr>
          <w:sz w:val="28"/>
          <w:szCs w:val="28"/>
        </w:rPr>
        <w:t>u</w:t>
      </w:r>
      <w:r w:rsidRPr="12C9E53C" w:rsidR="67F96B9E">
        <w:rPr>
          <w:sz w:val="28"/>
          <w:szCs w:val="28"/>
        </w:rPr>
        <w:t>s</w:t>
      </w:r>
      <w:r w:rsidRPr="12C9E53C" w:rsidR="3B9685D6">
        <w:rPr>
          <w:sz w:val="28"/>
          <w:szCs w:val="28"/>
        </w:rPr>
        <w:t>ar un inyector automotriz para los cartuchos de aire</w:t>
      </w:r>
      <w:r w:rsidRPr="12C9E53C" w:rsidR="7D4641B7">
        <w:rPr>
          <w:sz w:val="28"/>
          <w:szCs w:val="28"/>
        </w:rPr>
        <w:t xml:space="preserve">. </w:t>
      </w:r>
    </w:p>
    <w:p w:rsidR="3B9685D6" w:rsidP="12C9E53C" w:rsidRDefault="3B9685D6" w14:paraId="1B778DE5" w14:textId="12143B84">
      <w:pPr>
        <w:pStyle w:val="ListParagraph"/>
        <w:ind w:left="1068"/>
        <w:jc w:val="left"/>
      </w:pPr>
      <w:r w:rsidR="3B9685D6">
        <w:drawing>
          <wp:inline wp14:editId="49400932" wp14:anchorId="3CA1CA87">
            <wp:extent cx="3219450" cy="5724524"/>
            <wp:effectExtent l="0" t="0" r="0" b="0"/>
            <wp:docPr id="1949852433" name="" title=""/>
            <wp:cNvGraphicFramePr>
              <a:graphicFrameLocks noChangeAspect="1"/>
            </wp:cNvGraphicFramePr>
            <a:graphic>
              <a:graphicData uri="http://schemas.openxmlformats.org/drawingml/2006/picture">
                <pic:pic>
                  <pic:nvPicPr>
                    <pic:cNvPr id="0" name=""/>
                    <pic:cNvPicPr/>
                  </pic:nvPicPr>
                  <pic:blipFill>
                    <a:blip r:embed="R64365f31a61e404c">
                      <a:extLst>
                        <a:ext xmlns:a="http://schemas.openxmlformats.org/drawingml/2006/main" uri="{28A0092B-C50C-407E-A947-70E740481C1C}">
                          <a14:useLocalDpi val="0"/>
                        </a:ext>
                      </a:extLst>
                    </a:blip>
                    <a:stretch>
                      <a:fillRect/>
                    </a:stretch>
                  </pic:blipFill>
                  <pic:spPr>
                    <a:xfrm>
                      <a:off x="0" y="0"/>
                      <a:ext cx="3219450" cy="5724524"/>
                    </a:xfrm>
                    <a:prstGeom prst="rect">
                      <a:avLst/>
                    </a:prstGeom>
                  </pic:spPr>
                </pic:pic>
              </a:graphicData>
            </a:graphic>
          </wp:inline>
        </w:drawing>
      </w:r>
    </w:p>
    <w:p w:rsidR="35BA8B54" w:rsidP="12C9E53C" w:rsidRDefault="35BA8B54" w14:paraId="484EDCE3" w14:textId="49B09040">
      <w:pPr>
        <w:pStyle w:val="Normal"/>
        <w:ind w:left="708"/>
        <w:jc w:val="left"/>
        <w:rPr>
          <w:sz w:val="52"/>
          <w:szCs w:val="52"/>
        </w:rPr>
      </w:pPr>
      <w:r w:rsidRPr="12C9E53C" w:rsidR="35BA8B54">
        <w:rPr>
          <w:sz w:val="52"/>
          <w:szCs w:val="52"/>
        </w:rPr>
        <w:t>Semana 21</w:t>
      </w:r>
    </w:p>
    <w:p w:rsidR="594CBE64" w:rsidP="12C9E53C" w:rsidRDefault="594CBE64" w14:paraId="4169C7DA" w14:textId="187C818E">
      <w:pPr>
        <w:pStyle w:val="Normal"/>
        <w:ind w:left="708"/>
        <w:jc w:val="left"/>
        <w:rPr>
          <w:sz w:val="40"/>
          <w:szCs w:val="40"/>
        </w:rPr>
      </w:pPr>
      <w:r w:rsidRPr="12C9E53C" w:rsidR="594CBE64">
        <w:rPr>
          <w:sz w:val="40"/>
          <w:szCs w:val="40"/>
        </w:rPr>
        <w:t>17/09/24</w:t>
      </w:r>
    </w:p>
    <w:p w:rsidR="7F18C3D1" w:rsidP="12C9E53C" w:rsidRDefault="7F18C3D1" w14:paraId="37D6F601" w14:textId="4089317E">
      <w:pPr>
        <w:pStyle w:val="ListParagraph"/>
        <w:numPr>
          <w:ilvl w:val="0"/>
          <w:numId w:val="42"/>
        </w:numPr>
        <w:jc w:val="left"/>
        <w:rPr>
          <w:sz w:val="28"/>
          <w:szCs w:val="28"/>
        </w:rPr>
      </w:pPr>
      <w:r w:rsidRPr="12C9E53C" w:rsidR="7F18C3D1">
        <w:rPr>
          <w:sz w:val="28"/>
          <w:szCs w:val="28"/>
        </w:rPr>
        <w:t xml:space="preserve">Se definió que se usara </w:t>
      </w:r>
      <w:r w:rsidRPr="12C9E53C" w:rsidR="20ADF326">
        <w:rPr>
          <w:sz w:val="28"/>
          <w:szCs w:val="28"/>
        </w:rPr>
        <w:t>una válvula de agua para controlar el flujo del aire</w:t>
      </w:r>
    </w:p>
    <w:p w:rsidR="3D62ED7A" w:rsidP="12C9E53C" w:rsidRDefault="3D62ED7A" w14:paraId="33DE1908" w14:textId="22E28524">
      <w:pPr>
        <w:pStyle w:val="ListParagraph"/>
        <w:ind w:left="1068"/>
        <w:jc w:val="left"/>
      </w:pPr>
      <w:r w:rsidR="3D62ED7A">
        <w:drawing>
          <wp:inline wp14:editId="34B9BD1F" wp14:anchorId="0C4137FA">
            <wp:extent cx="5724524" cy="1343025"/>
            <wp:effectExtent l="0" t="0" r="0" b="0"/>
            <wp:docPr id="696685014" name="" title=""/>
            <wp:cNvGraphicFramePr>
              <a:graphicFrameLocks noChangeAspect="1"/>
            </wp:cNvGraphicFramePr>
            <a:graphic>
              <a:graphicData uri="http://schemas.openxmlformats.org/drawingml/2006/picture">
                <pic:pic>
                  <pic:nvPicPr>
                    <pic:cNvPr id="0" name=""/>
                    <pic:cNvPicPr/>
                  </pic:nvPicPr>
                  <pic:blipFill>
                    <a:blip r:embed="R2f1e227591c9403c">
                      <a:extLst>
                        <a:ext xmlns:a="http://schemas.openxmlformats.org/drawingml/2006/main" uri="{28A0092B-C50C-407E-A947-70E740481C1C}">
                          <a14:useLocalDpi val="0"/>
                        </a:ext>
                      </a:extLst>
                    </a:blip>
                    <a:stretch>
                      <a:fillRect/>
                    </a:stretch>
                  </pic:blipFill>
                  <pic:spPr>
                    <a:xfrm>
                      <a:off x="0" y="0"/>
                      <a:ext cx="5724524" cy="1343025"/>
                    </a:xfrm>
                    <a:prstGeom prst="rect">
                      <a:avLst/>
                    </a:prstGeom>
                  </pic:spPr>
                </pic:pic>
              </a:graphicData>
            </a:graphic>
          </wp:inline>
        </w:drawing>
      </w:r>
    </w:p>
    <w:p w:rsidR="08421F2E" w:rsidP="12C9E53C" w:rsidRDefault="08421F2E" w14:paraId="495AAFDF" w14:textId="0B571E24">
      <w:pPr>
        <w:pStyle w:val="ListParagraph"/>
        <w:numPr>
          <w:ilvl w:val="0"/>
          <w:numId w:val="42"/>
        </w:numPr>
        <w:jc w:val="left"/>
        <w:rPr>
          <w:sz w:val="28"/>
          <w:szCs w:val="28"/>
        </w:rPr>
      </w:pPr>
      <w:r w:rsidRPr="12C9E53C" w:rsidR="08421F2E">
        <w:rPr>
          <w:sz w:val="28"/>
          <w:szCs w:val="28"/>
        </w:rPr>
        <w:t xml:space="preserve">Se hace un banner para </w:t>
      </w:r>
      <w:r w:rsidRPr="12C9E53C" w:rsidR="08421F2E">
        <w:rPr>
          <w:sz w:val="28"/>
          <w:szCs w:val="28"/>
        </w:rPr>
        <w:t>l</w:t>
      </w:r>
      <w:r w:rsidRPr="12C9E53C" w:rsidR="67EBB078">
        <w:rPr>
          <w:sz w:val="28"/>
          <w:szCs w:val="28"/>
        </w:rPr>
        <w:t>l</w:t>
      </w:r>
      <w:r w:rsidRPr="12C9E53C" w:rsidR="08421F2E">
        <w:rPr>
          <w:sz w:val="28"/>
          <w:szCs w:val="28"/>
        </w:rPr>
        <w:t>evar</w:t>
      </w:r>
      <w:r w:rsidRPr="12C9E53C" w:rsidR="08421F2E">
        <w:rPr>
          <w:sz w:val="28"/>
          <w:szCs w:val="28"/>
        </w:rPr>
        <w:t xml:space="preserve"> a las ONIET</w:t>
      </w:r>
    </w:p>
    <w:p w:rsidR="67EE6010" w:rsidP="12C9E53C" w:rsidRDefault="67EE6010" w14:paraId="2DF3847A" w14:textId="05B1C991">
      <w:pPr>
        <w:pStyle w:val="ListParagraph"/>
        <w:numPr>
          <w:ilvl w:val="0"/>
          <w:numId w:val="42"/>
        </w:numPr>
        <w:jc w:val="left"/>
        <w:rPr>
          <w:sz w:val="28"/>
          <w:szCs w:val="28"/>
        </w:rPr>
      </w:pPr>
      <w:r w:rsidRPr="12C9E53C" w:rsidR="67EE6010">
        <w:rPr>
          <w:sz w:val="28"/>
          <w:szCs w:val="28"/>
        </w:rPr>
        <w:t xml:space="preserve">Se trabaja en el </w:t>
      </w:r>
      <w:r w:rsidRPr="12C9E53C" w:rsidR="1A5BA5F2">
        <w:rPr>
          <w:sz w:val="28"/>
          <w:szCs w:val="28"/>
        </w:rPr>
        <w:t>circuito</w:t>
      </w:r>
      <w:r w:rsidRPr="12C9E53C" w:rsidR="67EE6010">
        <w:rPr>
          <w:sz w:val="28"/>
          <w:szCs w:val="28"/>
        </w:rPr>
        <w:t xml:space="preserve"> para conseguir que se active un led cuando se supera cierta </w:t>
      </w:r>
      <w:r w:rsidRPr="12C9E53C" w:rsidR="01E6ADE8">
        <w:rPr>
          <w:sz w:val="28"/>
          <w:szCs w:val="28"/>
        </w:rPr>
        <w:t>inclinación</w:t>
      </w:r>
      <w:r w:rsidRPr="12C9E53C" w:rsidR="67EE6010">
        <w:rPr>
          <w:sz w:val="28"/>
          <w:szCs w:val="28"/>
        </w:rPr>
        <w:t xml:space="preserve"> </w:t>
      </w:r>
    </w:p>
    <w:p w:rsidR="12C9E53C" w:rsidP="12C9E53C" w:rsidRDefault="12C9E53C" w14:paraId="648D331D" w14:textId="2310AC4F">
      <w:pPr>
        <w:pStyle w:val="ListParagraph"/>
        <w:ind w:left="1068"/>
        <w:jc w:val="left"/>
        <w:rPr>
          <w:sz w:val="28"/>
          <w:szCs w:val="28"/>
        </w:rPr>
      </w:pPr>
    </w:p>
    <w:p w:rsidR="12C9E53C" w:rsidP="12C9E53C" w:rsidRDefault="12C9E53C" w14:paraId="074E2A3C" w14:textId="57B6DE61">
      <w:pPr>
        <w:pStyle w:val="ListParagraph"/>
        <w:ind w:left="1068"/>
        <w:jc w:val="left"/>
      </w:pPr>
    </w:p>
    <w:p w:rsidR="35BA8B54" w:rsidP="12C9E53C" w:rsidRDefault="35BA8B54" w14:paraId="1A87361E" w14:textId="72190481">
      <w:pPr>
        <w:pStyle w:val="Normal"/>
        <w:ind w:left="708"/>
        <w:jc w:val="left"/>
        <w:rPr>
          <w:sz w:val="52"/>
          <w:szCs w:val="52"/>
        </w:rPr>
      </w:pPr>
      <w:r w:rsidRPr="12C9E53C" w:rsidR="35BA8B54">
        <w:rPr>
          <w:sz w:val="52"/>
          <w:szCs w:val="52"/>
        </w:rPr>
        <w:t>Semana 22</w:t>
      </w:r>
    </w:p>
    <w:p w:rsidR="5158FB44" w:rsidP="12C9E53C" w:rsidRDefault="5158FB44" w14:paraId="29F1F5FE" w14:textId="442AF6C3">
      <w:pPr>
        <w:pStyle w:val="Normal"/>
        <w:ind w:left="708"/>
        <w:jc w:val="left"/>
        <w:rPr>
          <w:sz w:val="40"/>
          <w:szCs w:val="40"/>
        </w:rPr>
      </w:pPr>
      <w:r w:rsidRPr="12C9E53C" w:rsidR="5158FB44">
        <w:rPr>
          <w:sz w:val="40"/>
          <w:szCs w:val="40"/>
        </w:rPr>
        <w:t>24/09/24</w:t>
      </w:r>
    </w:p>
    <w:p w:rsidR="76467F13" w:rsidP="12C9E53C" w:rsidRDefault="76467F13" w14:paraId="0A8286A0" w14:textId="4EF7D0F6">
      <w:pPr>
        <w:pStyle w:val="ListParagraph"/>
        <w:numPr>
          <w:ilvl w:val="0"/>
          <w:numId w:val="41"/>
        </w:numPr>
        <w:jc w:val="left"/>
        <w:rPr>
          <w:sz w:val="28"/>
          <w:szCs w:val="28"/>
        </w:rPr>
      </w:pPr>
      <w:r w:rsidRPr="12C9E53C" w:rsidR="76467F13">
        <w:rPr>
          <w:sz w:val="28"/>
          <w:szCs w:val="28"/>
        </w:rPr>
        <w:t>Se consigue chaleco</w:t>
      </w:r>
    </w:p>
    <w:p w:rsidR="5411ACE8" w:rsidP="12C9E53C" w:rsidRDefault="5411ACE8" w14:paraId="2FA7C022" w14:textId="730DE9D5">
      <w:pPr>
        <w:pStyle w:val="ListParagraph"/>
        <w:ind w:left="1068"/>
        <w:jc w:val="left"/>
      </w:pPr>
      <w:r w:rsidR="5411ACE8">
        <w:drawing>
          <wp:inline wp14:editId="4AE62082" wp14:anchorId="4B1CD3A3">
            <wp:extent cx="4295775" cy="5724524"/>
            <wp:effectExtent l="0" t="0" r="0" b="0"/>
            <wp:docPr id="621576746" name="" title=""/>
            <wp:cNvGraphicFramePr>
              <a:graphicFrameLocks noChangeAspect="1"/>
            </wp:cNvGraphicFramePr>
            <a:graphic>
              <a:graphicData uri="http://schemas.openxmlformats.org/drawingml/2006/picture">
                <pic:pic>
                  <pic:nvPicPr>
                    <pic:cNvPr id="0" name=""/>
                    <pic:cNvPicPr/>
                  </pic:nvPicPr>
                  <pic:blipFill>
                    <a:blip r:embed="Rba7cefb6b63c4f35">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453AE8C8" w:rsidP="12C9E53C" w:rsidRDefault="453AE8C8" w14:paraId="50DE4601" w14:textId="6A446933">
      <w:pPr>
        <w:pStyle w:val="ListParagraph"/>
        <w:numPr>
          <w:ilvl w:val="0"/>
          <w:numId w:val="43"/>
        </w:numPr>
        <w:jc w:val="left"/>
        <w:rPr>
          <w:sz w:val="28"/>
          <w:szCs w:val="28"/>
        </w:rPr>
      </w:pPr>
      <w:r w:rsidRPr="12C9E53C" w:rsidR="453AE8C8">
        <w:rPr>
          <w:sz w:val="28"/>
          <w:szCs w:val="28"/>
        </w:rPr>
        <w:t>Se termina banner</w:t>
      </w:r>
    </w:p>
    <w:p w:rsidR="453AE8C8" w:rsidP="12C9E53C" w:rsidRDefault="453AE8C8" w14:paraId="56326E82" w14:textId="38AAE660">
      <w:pPr>
        <w:pStyle w:val="ListParagraph"/>
        <w:ind w:left="1428"/>
        <w:jc w:val="left"/>
      </w:pPr>
      <w:r w:rsidR="453AE8C8">
        <w:drawing>
          <wp:inline wp14:editId="2C2AFA34" wp14:anchorId="6B01D83C">
            <wp:extent cx="3781425" cy="5048252"/>
            <wp:effectExtent l="0" t="0" r="0" b="0"/>
            <wp:docPr id="2019169711" name="" title=""/>
            <wp:cNvGraphicFramePr>
              <a:graphicFrameLocks noChangeAspect="1"/>
            </wp:cNvGraphicFramePr>
            <a:graphic>
              <a:graphicData uri="http://schemas.openxmlformats.org/drawingml/2006/picture">
                <pic:pic>
                  <pic:nvPicPr>
                    <pic:cNvPr id="0" name=""/>
                    <pic:cNvPicPr/>
                  </pic:nvPicPr>
                  <pic:blipFill>
                    <a:blip r:embed="R4e046441e682407e">
                      <a:extLst>
                        <a:ext xmlns:a="http://schemas.openxmlformats.org/drawingml/2006/main" uri="{28A0092B-C50C-407E-A947-70E740481C1C}">
                          <a14:useLocalDpi val="0"/>
                        </a:ext>
                      </a:extLst>
                    </a:blip>
                    <a:stretch>
                      <a:fillRect/>
                    </a:stretch>
                  </pic:blipFill>
                  <pic:spPr>
                    <a:xfrm>
                      <a:off x="0" y="0"/>
                      <a:ext cx="3781425" cy="5048252"/>
                    </a:xfrm>
                    <a:prstGeom prst="rect">
                      <a:avLst/>
                    </a:prstGeom>
                  </pic:spPr>
                </pic:pic>
              </a:graphicData>
            </a:graphic>
          </wp:inline>
        </w:drawing>
      </w:r>
    </w:p>
    <w:p w:rsidR="35BA8B54" w:rsidP="12C9E53C" w:rsidRDefault="35BA8B54" w14:paraId="5E281795" w14:textId="53A45308">
      <w:pPr>
        <w:pStyle w:val="Normal"/>
        <w:ind w:left="708"/>
        <w:jc w:val="left"/>
        <w:rPr>
          <w:sz w:val="52"/>
          <w:szCs w:val="52"/>
        </w:rPr>
      </w:pPr>
      <w:r w:rsidRPr="12C9E53C" w:rsidR="35BA8B54">
        <w:rPr>
          <w:sz w:val="52"/>
          <w:szCs w:val="52"/>
        </w:rPr>
        <w:t>Semana 23</w:t>
      </w:r>
    </w:p>
    <w:p w:rsidR="41CEBB3B" w:rsidP="12C9E53C" w:rsidRDefault="41CEBB3B" w14:paraId="36EE6F1B" w14:textId="79A1531A">
      <w:pPr>
        <w:pStyle w:val="Normal"/>
        <w:ind w:left="708"/>
        <w:jc w:val="left"/>
        <w:rPr>
          <w:sz w:val="40"/>
          <w:szCs w:val="40"/>
        </w:rPr>
      </w:pPr>
      <w:r w:rsidRPr="12C9E53C" w:rsidR="41CEBB3B">
        <w:rPr>
          <w:sz w:val="40"/>
          <w:szCs w:val="40"/>
        </w:rPr>
        <w:t>01/10/24</w:t>
      </w:r>
    </w:p>
    <w:p w:rsidR="16D2CAAC" w:rsidP="12C9E53C" w:rsidRDefault="16D2CAAC" w14:paraId="2046A77B" w14:textId="63B4E436">
      <w:pPr>
        <w:pStyle w:val="ListParagraph"/>
        <w:numPr>
          <w:ilvl w:val="0"/>
          <w:numId w:val="47"/>
        </w:numPr>
        <w:jc w:val="left"/>
        <w:rPr>
          <w:sz w:val="28"/>
          <w:szCs w:val="28"/>
        </w:rPr>
      </w:pPr>
      <w:r w:rsidRPr="12C9E53C" w:rsidR="16D2CAAC">
        <w:rPr>
          <w:sz w:val="28"/>
          <w:szCs w:val="28"/>
        </w:rPr>
        <w:t xml:space="preserve">Se logra que al superar cierta </w:t>
      </w:r>
      <w:proofErr w:type="spellStart"/>
      <w:r w:rsidRPr="12C9E53C" w:rsidR="16D2CAAC">
        <w:rPr>
          <w:sz w:val="28"/>
          <w:szCs w:val="28"/>
        </w:rPr>
        <w:t>inclinacion</w:t>
      </w:r>
      <w:proofErr w:type="spellEnd"/>
      <w:r w:rsidRPr="12C9E53C" w:rsidR="16D2CAAC">
        <w:rPr>
          <w:sz w:val="28"/>
          <w:szCs w:val="28"/>
        </w:rPr>
        <w:t xml:space="preserve"> se prenda un led, pero se debe esperar a que compren la </w:t>
      </w:r>
      <w:proofErr w:type="spellStart"/>
      <w:r w:rsidRPr="12C9E53C" w:rsidR="16D2CAAC">
        <w:rPr>
          <w:sz w:val="28"/>
          <w:szCs w:val="28"/>
        </w:rPr>
        <w:t>valvula</w:t>
      </w:r>
      <w:proofErr w:type="spellEnd"/>
      <w:r w:rsidRPr="12C9E53C" w:rsidR="16D2CAAC">
        <w:rPr>
          <w:sz w:val="28"/>
          <w:szCs w:val="28"/>
        </w:rPr>
        <w:t xml:space="preserve"> de agua para usarla en definitiva con esta</w:t>
      </w:r>
    </w:p>
    <w:p w:rsidR="570158CB" w:rsidP="12C9E53C" w:rsidRDefault="570158CB" w14:paraId="227440EA" w14:textId="762AC776">
      <w:pPr>
        <w:pStyle w:val="ListParagraph"/>
        <w:numPr>
          <w:ilvl w:val="0"/>
          <w:numId w:val="47"/>
        </w:numPr>
        <w:jc w:val="left"/>
        <w:rPr>
          <w:sz w:val="28"/>
          <w:szCs w:val="28"/>
        </w:rPr>
      </w:pPr>
      <w:r w:rsidRPr="12C9E53C" w:rsidR="570158CB">
        <w:rPr>
          <w:sz w:val="28"/>
          <w:szCs w:val="28"/>
        </w:rPr>
        <w:t>Se termina la capucha</w:t>
      </w:r>
    </w:p>
    <w:p w:rsidR="73FBC15C" w:rsidP="12C9E53C" w:rsidRDefault="73FBC15C" w14:paraId="5D67EF3A" w14:textId="640D9F8C">
      <w:pPr>
        <w:pStyle w:val="ListParagraph"/>
        <w:ind w:left="1068"/>
        <w:jc w:val="left"/>
      </w:pPr>
      <w:r w:rsidR="73FBC15C">
        <w:drawing>
          <wp:inline wp14:editId="0429E859" wp14:anchorId="7F264CA1">
            <wp:extent cx="3771900" cy="5724524"/>
            <wp:effectExtent l="0" t="0" r="0" b="0"/>
            <wp:docPr id="1092139573" name="" title=""/>
            <wp:cNvGraphicFramePr>
              <a:graphicFrameLocks noChangeAspect="1"/>
            </wp:cNvGraphicFramePr>
            <a:graphic>
              <a:graphicData uri="http://schemas.openxmlformats.org/drawingml/2006/picture">
                <pic:pic>
                  <pic:nvPicPr>
                    <pic:cNvPr id="0" name=""/>
                    <pic:cNvPicPr/>
                  </pic:nvPicPr>
                  <pic:blipFill>
                    <a:blip r:embed="Rec4564787d1b4337">
                      <a:extLst>
                        <a:ext xmlns:a="http://schemas.openxmlformats.org/drawingml/2006/main" uri="{28A0092B-C50C-407E-A947-70E740481C1C}">
                          <a14:useLocalDpi val="0"/>
                        </a:ext>
                      </a:extLst>
                    </a:blip>
                    <a:stretch>
                      <a:fillRect/>
                    </a:stretch>
                  </pic:blipFill>
                  <pic:spPr>
                    <a:xfrm>
                      <a:off x="0" y="0"/>
                      <a:ext cx="3771900" cy="5724524"/>
                    </a:xfrm>
                    <a:prstGeom prst="rect">
                      <a:avLst/>
                    </a:prstGeom>
                  </pic:spPr>
                </pic:pic>
              </a:graphicData>
            </a:graphic>
          </wp:inline>
        </w:drawing>
      </w:r>
    </w:p>
    <w:p w:rsidR="570158CB" w:rsidP="12C9E53C" w:rsidRDefault="570158CB" w14:paraId="51DA6630" w14:textId="3179F707">
      <w:pPr>
        <w:pStyle w:val="ListParagraph"/>
        <w:ind w:left="1068"/>
        <w:jc w:val="left"/>
      </w:pPr>
      <w:r w:rsidR="570158CB">
        <w:drawing>
          <wp:inline wp14:editId="0B343460" wp14:anchorId="42E58183">
            <wp:extent cx="4295775" cy="5724524"/>
            <wp:effectExtent l="0" t="0" r="0" b="0"/>
            <wp:docPr id="84992273" name="" title=""/>
            <wp:cNvGraphicFramePr>
              <a:graphicFrameLocks noChangeAspect="1"/>
            </wp:cNvGraphicFramePr>
            <a:graphic>
              <a:graphicData uri="http://schemas.openxmlformats.org/drawingml/2006/picture">
                <pic:pic>
                  <pic:nvPicPr>
                    <pic:cNvPr id="0" name=""/>
                    <pic:cNvPicPr/>
                  </pic:nvPicPr>
                  <pic:blipFill>
                    <a:blip r:embed="R002c5941d4b74a5d">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6E04B76C" w:rsidP="12C9E53C" w:rsidRDefault="6E04B76C" w14:paraId="6F5E67E8" w14:textId="15B8E406">
      <w:pPr>
        <w:pStyle w:val="ListParagraph"/>
        <w:numPr>
          <w:ilvl w:val="0"/>
          <w:numId w:val="48"/>
        </w:numPr>
        <w:jc w:val="left"/>
        <w:rPr>
          <w:sz w:val="28"/>
          <w:szCs w:val="28"/>
        </w:rPr>
      </w:pPr>
      <w:r w:rsidRPr="12C9E53C" w:rsidR="6E04B76C">
        <w:rPr>
          <w:sz w:val="28"/>
          <w:szCs w:val="28"/>
        </w:rPr>
        <w:t>Se crea un nuevo diseño a base de rombos</w:t>
      </w:r>
    </w:p>
    <w:p w:rsidR="7691F2C7" w:rsidP="12C9E53C" w:rsidRDefault="7691F2C7" w14:paraId="0425892D" w14:textId="454B2D3D">
      <w:pPr>
        <w:pStyle w:val="ListParagraph"/>
        <w:ind w:left="1428"/>
        <w:jc w:val="left"/>
      </w:pPr>
      <w:r w:rsidR="7691F2C7">
        <w:drawing>
          <wp:inline wp14:editId="197C7CF2" wp14:anchorId="20256549">
            <wp:extent cx="3181350" cy="5724524"/>
            <wp:effectExtent l="0" t="0" r="0" b="0"/>
            <wp:docPr id="1906185305" name="" title=""/>
            <wp:cNvGraphicFramePr>
              <a:graphicFrameLocks noChangeAspect="1"/>
            </wp:cNvGraphicFramePr>
            <a:graphic>
              <a:graphicData uri="http://schemas.openxmlformats.org/drawingml/2006/picture">
                <pic:pic>
                  <pic:nvPicPr>
                    <pic:cNvPr id="0" name=""/>
                    <pic:cNvPicPr/>
                  </pic:nvPicPr>
                  <pic:blipFill>
                    <a:blip r:embed="R3897883962824dd6">
                      <a:extLst>
                        <a:ext xmlns:a="http://schemas.openxmlformats.org/drawingml/2006/main" uri="{28A0092B-C50C-407E-A947-70E740481C1C}">
                          <a14:useLocalDpi val="0"/>
                        </a:ext>
                      </a:extLst>
                    </a:blip>
                    <a:stretch>
                      <a:fillRect/>
                    </a:stretch>
                  </pic:blipFill>
                  <pic:spPr>
                    <a:xfrm>
                      <a:off x="0" y="0"/>
                      <a:ext cx="3181350" cy="5724524"/>
                    </a:xfrm>
                    <a:prstGeom prst="rect">
                      <a:avLst/>
                    </a:prstGeom>
                  </pic:spPr>
                </pic:pic>
              </a:graphicData>
            </a:graphic>
          </wp:inline>
        </w:drawing>
      </w:r>
    </w:p>
    <w:p w:rsidR="7691F2C7" w:rsidP="12C9E53C" w:rsidRDefault="7691F2C7" w14:paraId="4E027AE8" w14:textId="430ECA2D">
      <w:pPr>
        <w:pStyle w:val="ListParagraph"/>
        <w:ind w:left="1428"/>
        <w:jc w:val="left"/>
      </w:pPr>
      <w:r w:rsidR="7691F2C7">
        <w:drawing>
          <wp:inline wp14:editId="16A04AA6" wp14:anchorId="3C1DF4BD">
            <wp:extent cx="3714750" cy="5724524"/>
            <wp:effectExtent l="0" t="0" r="0" b="0"/>
            <wp:docPr id="1323386964" name="" title=""/>
            <wp:cNvGraphicFramePr>
              <a:graphicFrameLocks noChangeAspect="1"/>
            </wp:cNvGraphicFramePr>
            <a:graphic>
              <a:graphicData uri="http://schemas.openxmlformats.org/drawingml/2006/picture">
                <pic:pic>
                  <pic:nvPicPr>
                    <pic:cNvPr id="0" name=""/>
                    <pic:cNvPicPr/>
                  </pic:nvPicPr>
                  <pic:blipFill>
                    <a:blip r:embed="R2d6525e13acf4d25">
                      <a:extLst>
                        <a:ext xmlns:a="http://schemas.openxmlformats.org/drawingml/2006/main" uri="{28A0092B-C50C-407E-A947-70E740481C1C}">
                          <a14:useLocalDpi val="0"/>
                        </a:ext>
                      </a:extLst>
                    </a:blip>
                    <a:stretch>
                      <a:fillRect/>
                    </a:stretch>
                  </pic:blipFill>
                  <pic:spPr>
                    <a:xfrm>
                      <a:off x="0" y="0"/>
                      <a:ext cx="3714750" cy="5724524"/>
                    </a:xfrm>
                    <a:prstGeom prst="rect">
                      <a:avLst/>
                    </a:prstGeom>
                  </pic:spPr>
                </pic:pic>
              </a:graphicData>
            </a:graphic>
          </wp:inline>
        </w:drawing>
      </w:r>
    </w:p>
    <w:p w:rsidR="7691F2C7" w:rsidP="12C9E53C" w:rsidRDefault="7691F2C7" w14:paraId="73F42D34" w14:textId="105830DF">
      <w:pPr>
        <w:pStyle w:val="ListParagraph"/>
        <w:ind w:left="1428"/>
        <w:jc w:val="left"/>
      </w:pPr>
      <w:r w:rsidR="7691F2C7">
        <w:drawing>
          <wp:inline wp14:editId="098DD6B8" wp14:anchorId="3FB82D8C">
            <wp:extent cx="4295775" cy="5724524"/>
            <wp:effectExtent l="0" t="0" r="0" b="0"/>
            <wp:docPr id="1346300496" name="" title=""/>
            <wp:cNvGraphicFramePr>
              <a:graphicFrameLocks noChangeAspect="1"/>
            </wp:cNvGraphicFramePr>
            <a:graphic>
              <a:graphicData uri="http://schemas.openxmlformats.org/drawingml/2006/picture">
                <pic:pic>
                  <pic:nvPicPr>
                    <pic:cNvPr id="0" name=""/>
                    <pic:cNvPicPr/>
                  </pic:nvPicPr>
                  <pic:blipFill>
                    <a:blip r:embed="Rce6aefcbf8554bf4">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7691F2C7" w:rsidP="12C9E53C" w:rsidRDefault="7691F2C7" w14:paraId="035F3E1E" w14:textId="7661F3BE">
      <w:pPr>
        <w:pStyle w:val="ListParagraph"/>
        <w:ind w:left="1428"/>
        <w:jc w:val="left"/>
      </w:pPr>
      <w:r w:rsidR="7691F2C7">
        <w:drawing>
          <wp:inline wp14:editId="522EB533" wp14:anchorId="18F277AF">
            <wp:extent cx="4295775" cy="5724524"/>
            <wp:effectExtent l="0" t="0" r="0" b="0"/>
            <wp:docPr id="1606108955" name="" title=""/>
            <wp:cNvGraphicFramePr>
              <a:graphicFrameLocks noChangeAspect="1"/>
            </wp:cNvGraphicFramePr>
            <a:graphic>
              <a:graphicData uri="http://schemas.openxmlformats.org/drawingml/2006/picture">
                <pic:pic>
                  <pic:nvPicPr>
                    <pic:cNvPr id="0" name=""/>
                    <pic:cNvPicPr/>
                  </pic:nvPicPr>
                  <pic:blipFill>
                    <a:blip r:embed="R089b8026efca4c79">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r w:rsidR="7691F2C7">
        <w:drawing>
          <wp:inline wp14:editId="046C1E06" wp14:anchorId="226AF66F">
            <wp:extent cx="4143375" cy="5724524"/>
            <wp:effectExtent l="0" t="0" r="0" b="0"/>
            <wp:docPr id="371394345" name="" title=""/>
            <wp:cNvGraphicFramePr>
              <a:graphicFrameLocks noChangeAspect="1"/>
            </wp:cNvGraphicFramePr>
            <a:graphic>
              <a:graphicData uri="http://schemas.openxmlformats.org/drawingml/2006/picture">
                <pic:pic>
                  <pic:nvPicPr>
                    <pic:cNvPr id="0" name=""/>
                    <pic:cNvPicPr/>
                  </pic:nvPicPr>
                  <pic:blipFill>
                    <a:blip r:embed="R1e76f9baa81c4caa">
                      <a:extLst>
                        <a:ext xmlns:a="http://schemas.openxmlformats.org/drawingml/2006/main" uri="{28A0092B-C50C-407E-A947-70E740481C1C}">
                          <a14:useLocalDpi val="0"/>
                        </a:ext>
                      </a:extLst>
                    </a:blip>
                    <a:stretch>
                      <a:fillRect/>
                    </a:stretch>
                  </pic:blipFill>
                  <pic:spPr>
                    <a:xfrm>
                      <a:off x="0" y="0"/>
                      <a:ext cx="4143375" cy="5724524"/>
                    </a:xfrm>
                    <a:prstGeom prst="rect">
                      <a:avLst/>
                    </a:prstGeom>
                  </pic:spPr>
                </pic:pic>
              </a:graphicData>
            </a:graphic>
          </wp:inline>
        </w:drawing>
      </w:r>
    </w:p>
    <w:p w:rsidR="35BA8B54" w:rsidP="12C9E53C" w:rsidRDefault="35BA8B54" w14:paraId="110D6F5C" w14:textId="74BF2690">
      <w:pPr>
        <w:pStyle w:val="Normal"/>
        <w:ind w:left="708"/>
        <w:jc w:val="left"/>
        <w:rPr>
          <w:sz w:val="52"/>
          <w:szCs w:val="52"/>
        </w:rPr>
      </w:pPr>
      <w:r w:rsidRPr="12C9E53C" w:rsidR="35BA8B54">
        <w:rPr>
          <w:sz w:val="52"/>
          <w:szCs w:val="52"/>
        </w:rPr>
        <w:t>Semana 24</w:t>
      </w:r>
    </w:p>
    <w:p w:rsidR="6DD1C40F" w:rsidP="12C9E53C" w:rsidRDefault="6DD1C40F" w14:paraId="7A2C4A3D" w14:textId="71632081">
      <w:pPr>
        <w:pStyle w:val="Normal"/>
        <w:ind w:left="708"/>
        <w:jc w:val="left"/>
        <w:rPr>
          <w:sz w:val="40"/>
          <w:szCs w:val="40"/>
        </w:rPr>
      </w:pPr>
      <w:r w:rsidRPr="12C9E53C" w:rsidR="6DD1C40F">
        <w:rPr>
          <w:sz w:val="40"/>
          <w:szCs w:val="40"/>
        </w:rPr>
        <w:t>08/10/24</w:t>
      </w:r>
    </w:p>
    <w:p w:rsidR="760368D1" w:rsidP="12C9E53C" w:rsidRDefault="760368D1" w14:paraId="43429CA4" w14:textId="41C278EF">
      <w:pPr>
        <w:pStyle w:val="ListParagraph"/>
        <w:numPr>
          <w:ilvl w:val="0"/>
          <w:numId w:val="46"/>
        </w:numPr>
        <w:jc w:val="left"/>
        <w:rPr>
          <w:sz w:val="28"/>
          <w:szCs w:val="28"/>
        </w:rPr>
      </w:pPr>
      <w:r w:rsidRPr="12C9E53C" w:rsidR="760368D1">
        <w:rPr>
          <w:sz w:val="28"/>
          <w:szCs w:val="28"/>
        </w:rPr>
        <w:t>Se hace el informe descriptivo de la competencia de Salud y Bienestar de la ONIET</w:t>
      </w:r>
    </w:p>
    <w:p w:rsidR="2D5A63E5" w:rsidP="12C9E53C" w:rsidRDefault="2D5A63E5" w14:paraId="3149D91A" w14:textId="394DD93B">
      <w:pPr>
        <w:pStyle w:val="ListParagraph"/>
        <w:numPr>
          <w:ilvl w:val="0"/>
          <w:numId w:val="46"/>
        </w:numPr>
        <w:jc w:val="left"/>
        <w:rPr>
          <w:sz w:val="28"/>
          <w:szCs w:val="28"/>
        </w:rPr>
      </w:pPr>
      <w:r w:rsidRPr="12C9E53C" w:rsidR="2D5A63E5">
        <w:rPr>
          <w:sz w:val="28"/>
          <w:szCs w:val="28"/>
        </w:rPr>
        <w:t xml:space="preserve">Se hacen los primeros </w:t>
      </w:r>
      <w:proofErr w:type="spellStart"/>
      <w:r w:rsidRPr="12C9E53C" w:rsidR="2D5A63E5">
        <w:rPr>
          <w:sz w:val="28"/>
          <w:szCs w:val="28"/>
        </w:rPr>
        <w:t>esquematicos</w:t>
      </w:r>
      <w:proofErr w:type="spellEnd"/>
      <w:r w:rsidRPr="12C9E53C" w:rsidR="2D5A63E5">
        <w:rPr>
          <w:sz w:val="28"/>
          <w:szCs w:val="28"/>
        </w:rPr>
        <w:t xml:space="preserve"> del circuito</w:t>
      </w:r>
    </w:p>
    <w:p w:rsidR="2D5A63E5" w:rsidP="12C9E53C" w:rsidRDefault="2D5A63E5" w14:paraId="446B927C" w14:textId="7500C081">
      <w:pPr>
        <w:pStyle w:val="ListParagraph"/>
        <w:numPr>
          <w:ilvl w:val="0"/>
          <w:numId w:val="46"/>
        </w:numPr>
        <w:jc w:val="left"/>
        <w:rPr>
          <w:sz w:val="28"/>
          <w:szCs w:val="28"/>
        </w:rPr>
      </w:pPr>
      <w:r w:rsidRPr="12C9E53C" w:rsidR="2D5A63E5">
        <w:rPr>
          <w:sz w:val="28"/>
          <w:szCs w:val="28"/>
        </w:rPr>
        <w:t xml:space="preserve">Primeras placas </w:t>
      </w:r>
    </w:p>
    <w:p w:rsidR="424223F7" w:rsidP="12C9E53C" w:rsidRDefault="424223F7" w14:paraId="1743D233" w14:textId="550EB8C4">
      <w:pPr>
        <w:pStyle w:val="ListParagraph"/>
        <w:ind w:left="1068"/>
        <w:jc w:val="left"/>
      </w:pPr>
      <w:r w:rsidR="424223F7">
        <w:drawing>
          <wp:inline wp14:editId="348E0228" wp14:anchorId="03213E00">
            <wp:extent cx="4295775" cy="5724524"/>
            <wp:effectExtent l="0" t="0" r="0" b="0"/>
            <wp:docPr id="1195314109" name="" title=""/>
            <wp:cNvGraphicFramePr>
              <a:graphicFrameLocks noChangeAspect="1"/>
            </wp:cNvGraphicFramePr>
            <a:graphic>
              <a:graphicData uri="http://schemas.openxmlformats.org/drawingml/2006/picture">
                <pic:pic>
                  <pic:nvPicPr>
                    <pic:cNvPr id="0" name=""/>
                    <pic:cNvPicPr/>
                  </pic:nvPicPr>
                  <pic:blipFill>
                    <a:blip r:embed="R221e45f133f043e8">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2D5A63E5" w:rsidP="12C9E53C" w:rsidRDefault="2D5A63E5" w14:paraId="290FA3AE" w14:textId="6B3B6A07">
      <w:pPr>
        <w:pStyle w:val="ListParagraph"/>
        <w:ind w:left="1068"/>
        <w:jc w:val="left"/>
      </w:pPr>
      <w:r w:rsidR="2D5A63E5">
        <w:drawing>
          <wp:inline wp14:editId="3B052D5B" wp14:anchorId="6A3C9C5D">
            <wp:extent cx="4348690" cy="2546987"/>
            <wp:effectExtent l="0" t="0" r="0" b="0"/>
            <wp:docPr id="323082075" name="" title=""/>
            <wp:cNvGraphicFramePr>
              <a:graphicFrameLocks noChangeAspect="1"/>
            </wp:cNvGraphicFramePr>
            <a:graphic>
              <a:graphicData uri="http://schemas.openxmlformats.org/drawingml/2006/picture">
                <pic:pic>
                  <pic:nvPicPr>
                    <pic:cNvPr id="0" name=""/>
                    <pic:cNvPicPr/>
                  </pic:nvPicPr>
                  <pic:blipFill>
                    <a:blip r:embed="R072565b60bdc431f">
                      <a:extLst>
                        <a:ext xmlns:a="http://schemas.openxmlformats.org/drawingml/2006/main" uri="{28A0092B-C50C-407E-A947-70E740481C1C}">
                          <a14:useLocalDpi val="0"/>
                        </a:ext>
                      </a:extLst>
                    </a:blip>
                    <a:stretch>
                      <a:fillRect/>
                    </a:stretch>
                  </pic:blipFill>
                  <pic:spPr>
                    <a:xfrm>
                      <a:off x="0" y="0"/>
                      <a:ext cx="4348690" cy="2546987"/>
                    </a:xfrm>
                    <a:prstGeom prst="rect">
                      <a:avLst/>
                    </a:prstGeom>
                  </pic:spPr>
                </pic:pic>
              </a:graphicData>
            </a:graphic>
          </wp:inline>
        </w:drawing>
      </w:r>
    </w:p>
    <w:p w:rsidR="2D5A63E5" w:rsidP="12C9E53C" w:rsidRDefault="2D5A63E5" w14:paraId="5C603680" w14:textId="58C38662">
      <w:pPr>
        <w:pStyle w:val="Normal"/>
        <w:ind w:left="1068"/>
        <w:jc w:val="left"/>
      </w:pPr>
      <w:r w:rsidR="2D5A63E5">
        <w:drawing>
          <wp:inline wp14:editId="4EC8F6E8" wp14:anchorId="5EE90C94">
            <wp:extent cx="5343525" cy="4819652"/>
            <wp:effectExtent l="0" t="0" r="0" b="0"/>
            <wp:docPr id="1486000722" name="" title=""/>
            <wp:cNvGraphicFramePr>
              <a:graphicFrameLocks noChangeAspect="1"/>
            </wp:cNvGraphicFramePr>
            <a:graphic>
              <a:graphicData uri="http://schemas.openxmlformats.org/drawingml/2006/picture">
                <pic:pic>
                  <pic:nvPicPr>
                    <pic:cNvPr id="0" name=""/>
                    <pic:cNvPicPr/>
                  </pic:nvPicPr>
                  <pic:blipFill>
                    <a:blip r:embed="R062261c5171e4417">
                      <a:extLst>
                        <a:ext xmlns:a="http://schemas.openxmlformats.org/drawingml/2006/main" uri="{28A0092B-C50C-407E-A947-70E740481C1C}">
                          <a14:useLocalDpi val="0"/>
                        </a:ext>
                      </a:extLst>
                    </a:blip>
                    <a:stretch>
                      <a:fillRect/>
                    </a:stretch>
                  </pic:blipFill>
                  <pic:spPr>
                    <a:xfrm>
                      <a:off x="0" y="0"/>
                      <a:ext cx="5343525" cy="4819652"/>
                    </a:xfrm>
                    <a:prstGeom prst="rect">
                      <a:avLst/>
                    </a:prstGeom>
                  </pic:spPr>
                </pic:pic>
              </a:graphicData>
            </a:graphic>
          </wp:inline>
        </w:drawing>
      </w:r>
    </w:p>
    <w:p w:rsidR="2D5A63E5" w:rsidP="12C9E53C" w:rsidRDefault="2D5A63E5" w14:paraId="503DAC60" w14:textId="0C6A00C6">
      <w:pPr>
        <w:pStyle w:val="ListParagraph"/>
        <w:ind w:left="1068"/>
        <w:jc w:val="left"/>
      </w:pPr>
      <w:r w:rsidR="2D5A63E5">
        <w:drawing>
          <wp:inline wp14:editId="2E472364" wp14:anchorId="296EC407">
            <wp:extent cx="4295775" cy="5724524"/>
            <wp:effectExtent l="0" t="0" r="0" b="0"/>
            <wp:docPr id="733424455" name="" title=""/>
            <wp:cNvGraphicFramePr>
              <a:graphicFrameLocks noChangeAspect="1"/>
            </wp:cNvGraphicFramePr>
            <a:graphic>
              <a:graphicData uri="http://schemas.openxmlformats.org/drawingml/2006/picture">
                <pic:pic>
                  <pic:nvPicPr>
                    <pic:cNvPr id="0" name=""/>
                    <pic:cNvPicPr/>
                  </pic:nvPicPr>
                  <pic:blipFill>
                    <a:blip r:embed="R795af2537fc74483">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2D5A63E5" w:rsidP="12C9E53C" w:rsidRDefault="2D5A63E5" w14:paraId="3EA04BAD" w14:textId="0939D20A">
      <w:pPr>
        <w:pStyle w:val="Normal"/>
        <w:ind w:left="708"/>
        <w:jc w:val="left"/>
      </w:pPr>
      <w:r w:rsidR="2D5A63E5">
        <w:drawing>
          <wp:inline wp14:editId="2F2A087D" wp14:anchorId="0428635B">
            <wp:extent cx="4295775" cy="5724524"/>
            <wp:effectExtent l="0" t="0" r="0" b="0"/>
            <wp:docPr id="181747861" name="" title=""/>
            <wp:cNvGraphicFramePr>
              <a:graphicFrameLocks noChangeAspect="1"/>
            </wp:cNvGraphicFramePr>
            <a:graphic>
              <a:graphicData uri="http://schemas.openxmlformats.org/drawingml/2006/picture">
                <pic:pic>
                  <pic:nvPicPr>
                    <pic:cNvPr id="0" name=""/>
                    <pic:cNvPicPr/>
                  </pic:nvPicPr>
                  <pic:blipFill>
                    <a:blip r:embed="R28cc0442510346a8">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78A277EE" w:rsidP="12C9E53C" w:rsidRDefault="78A277EE" w14:paraId="02764E34" w14:textId="1F462A58">
      <w:pPr>
        <w:pStyle w:val="Normal"/>
        <w:ind w:left="708"/>
        <w:jc w:val="left"/>
      </w:pPr>
      <w:r w:rsidR="78A277EE">
        <w:drawing>
          <wp:inline wp14:editId="27A08AC1" wp14:anchorId="583B14DB">
            <wp:extent cx="5724524" cy="1343025"/>
            <wp:effectExtent l="0" t="0" r="0" b="0"/>
            <wp:docPr id="666071003" name="" title=""/>
            <wp:cNvGraphicFramePr>
              <a:graphicFrameLocks noChangeAspect="1"/>
            </wp:cNvGraphicFramePr>
            <a:graphic>
              <a:graphicData uri="http://schemas.openxmlformats.org/drawingml/2006/picture">
                <pic:pic>
                  <pic:nvPicPr>
                    <pic:cNvPr id="0" name=""/>
                    <pic:cNvPicPr/>
                  </pic:nvPicPr>
                  <pic:blipFill>
                    <a:blip r:embed="R5d04c39c80be457c">
                      <a:extLst>
                        <a:ext xmlns:a="http://schemas.openxmlformats.org/drawingml/2006/main" uri="{28A0092B-C50C-407E-A947-70E740481C1C}">
                          <a14:useLocalDpi val="0"/>
                        </a:ext>
                      </a:extLst>
                    </a:blip>
                    <a:stretch>
                      <a:fillRect/>
                    </a:stretch>
                  </pic:blipFill>
                  <pic:spPr>
                    <a:xfrm>
                      <a:off x="0" y="0"/>
                      <a:ext cx="5724524" cy="1343025"/>
                    </a:xfrm>
                    <a:prstGeom prst="rect">
                      <a:avLst/>
                    </a:prstGeom>
                  </pic:spPr>
                </pic:pic>
              </a:graphicData>
            </a:graphic>
          </wp:inline>
        </w:drawing>
      </w:r>
      <w:r w:rsidRPr="12C9E53C" w:rsidR="35BA8B54">
        <w:rPr>
          <w:sz w:val="52"/>
          <w:szCs w:val="52"/>
        </w:rPr>
        <w:t>Semana 25</w:t>
      </w:r>
    </w:p>
    <w:p w:rsidR="7B760C51" w:rsidP="12C9E53C" w:rsidRDefault="7B760C51" w14:paraId="4428D074" w14:textId="6E361991">
      <w:pPr>
        <w:pStyle w:val="Normal"/>
        <w:ind w:left="708"/>
        <w:jc w:val="left"/>
        <w:rPr>
          <w:sz w:val="40"/>
          <w:szCs w:val="40"/>
        </w:rPr>
      </w:pPr>
      <w:r w:rsidRPr="12C9E53C" w:rsidR="7B760C51">
        <w:rPr>
          <w:sz w:val="40"/>
          <w:szCs w:val="40"/>
        </w:rPr>
        <w:t>14/10/24</w:t>
      </w:r>
    </w:p>
    <w:p w:rsidR="3DFF687A" w:rsidP="12C9E53C" w:rsidRDefault="3DFF687A" w14:paraId="181B6BE6" w14:textId="3761D74B">
      <w:pPr>
        <w:pStyle w:val="ListParagraph"/>
        <w:numPr>
          <w:ilvl w:val="0"/>
          <w:numId w:val="45"/>
        </w:numPr>
        <w:jc w:val="left"/>
        <w:rPr>
          <w:sz w:val="28"/>
          <w:szCs w:val="28"/>
        </w:rPr>
      </w:pPr>
      <w:r w:rsidRPr="12C9E53C" w:rsidR="3DFF687A">
        <w:rPr>
          <w:sz w:val="28"/>
          <w:szCs w:val="28"/>
        </w:rPr>
        <w:t xml:space="preserve">Al quedar nada de ir a la ONIET se estuvo trabajando en total apuro </w:t>
      </w:r>
    </w:p>
    <w:p w:rsidR="3DFF687A" w:rsidP="12C9E53C" w:rsidRDefault="3DFF687A" w14:paraId="4C5D22A6" w14:textId="720EB921">
      <w:pPr>
        <w:pStyle w:val="ListParagraph"/>
        <w:numPr>
          <w:ilvl w:val="0"/>
          <w:numId w:val="45"/>
        </w:numPr>
        <w:jc w:val="left"/>
        <w:rPr>
          <w:sz w:val="28"/>
          <w:szCs w:val="28"/>
        </w:rPr>
      </w:pPr>
      <w:r w:rsidRPr="12C9E53C" w:rsidR="3DFF687A">
        <w:rPr>
          <w:sz w:val="28"/>
          <w:szCs w:val="28"/>
        </w:rPr>
        <w:t xml:space="preserve">Debido a que tardaron en conseguirnos la </w:t>
      </w:r>
      <w:proofErr w:type="spellStart"/>
      <w:r w:rsidRPr="12C9E53C" w:rsidR="3DFF687A">
        <w:rPr>
          <w:sz w:val="28"/>
          <w:szCs w:val="28"/>
        </w:rPr>
        <w:t>valvula</w:t>
      </w:r>
      <w:proofErr w:type="spellEnd"/>
      <w:r w:rsidRPr="12C9E53C" w:rsidR="3DFF687A">
        <w:rPr>
          <w:sz w:val="28"/>
          <w:szCs w:val="28"/>
        </w:rPr>
        <w:t xml:space="preserve"> de agua, al probar el circuito surgieron nuevos problemas que antes no se encontraban presentes, como que </w:t>
      </w:r>
      <w:proofErr w:type="gramStart"/>
      <w:r w:rsidRPr="12C9E53C" w:rsidR="3DFF687A">
        <w:rPr>
          <w:sz w:val="28"/>
          <w:szCs w:val="28"/>
        </w:rPr>
        <w:t>los transistor</w:t>
      </w:r>
      <w:proofErr w:type="gramEnd"/>
      <w:r w:rsidRPr="12C9E53C" w:rsidR="3DFF687A">
        <w:rPr>
          <w:sz w:val="28"/>
          <w:szCs w:val="28"/>
        </w:rPr>
        <w:t xml:space="preserve"> no saturaban correctamente.</w:t>
      </w:r>
      <w:r w:rsidRPr="12C9E53C" w:rsidR="0693E412">
        <w:rPr>
          <w:sz w:val="28"/>
          <w:szCs w:val="28"/>
        </w:rPr>
        <w:t xml:space="preserve"> Esta </w:t>
      </w:r>
      <w:proofErr w:type="spellStart"/>
      <w:r w:rsidRPr="12C9E53C" w:rsidR="0693E412">
        <w:rPr>
          <w:sz w:val="28"/>
          <w:szCs w:val="28"/>
        </w:rPr>
        <w:t>situacion</w:t>
      </w:r>
      <w:proofErr w:type="spellEnd"/>
      <w:r w:rsidRPr="12C9E53C" w:rsidR="0693E412">
        <w:rPr>
          <w:sz w:val="28"/>
          <w:szCs w:val="28"/>
        </w:rPr>
        <w:t xml:space="preserve"> no </w:t>
      </w:r>
      <w:proofErr w:type="gramStart"/>
      <w:r w:rsidRPr="12C9E53C" w:rsidR="0693E412">
        <w:rPr>
          <w:sz w:val="28"/>
          <w:szCs w:val="28"/>
        </w:rPr>
        <w:t>seria</w:t>
      </w:r>
      <w:proofErr w:type="gramEnd"/>
      <w:r w:rsidRPr="12C9E53C" w:rsidR="0693E412">
        <w:rPr>
          <w:sz w:val="28"/>
          <w:szCs w:val="28"/>
        </w:rPr>
        <w:t xml:space="preserve"> un gran problema si hubiera pasado hace no </w:t>
      </w:r>
      <w:proofErr w:type="gramStart"/>
      <w:r w:rsidRPr="12C9E53C" w:rsidR="0693E412">
        <w:rPr>
          <w:sz w:val="28"/>
          <w:szCs w:val="28"/>
        </w:rPr>
        <w:t>mas</w:t>
      </w:r>
      <w:proofErr w:type="gramEnd"/>
      <w:r w:rsidRPr="12C9E53C" w:rsidR="0693E412">
        <w:rPr>
          <w:sz w:val="28"/>
          <w:szCs w:val="28"/>
        </w:rPr>
        <w:t xml:space="preserve"> de una semana, </w:t>
      </w:r>
      <w:proofErr w:type="spellStart"/>
      <w:r w:rsidRPr="12C9E53C" w:rsidR="0693E412">
        <w:rPr>
          <w:sz w:val="28"/>
          <w:szCs w:val="28"/>
        </w:rPr>
        <w:t>poreso</w:t>
      </w:r>
      <w:proofErr w:type="spellEnd"/>
      <w:r w:rsidRPr="12C9E53C" w:rsidR="0693E412">
        <w:rPr>
          <w:sz w:val="28"/>
          <w:szCs w:val="28"/>
        </w:rPr>
        <w:t xml:space="preserve"> el </w:t>
      </w:r>
      <w:proofErr w:type="spellStart"/>
      <w:r w:rsidRPr="12C9E53C" w:rsidR="0693E412">
        <w:rPr>
          <w:sz w:val="28"/>
          <w:szCs w:val="28"/>
        </w:rPr>
        <w:t>tiempu</w:t>
      </w:r>
      <w:proofErr w:type="spellEnd"/>
      <w:r w:rsidRPr="12C9E53C" w:rsidR="0693E412">
        <w:rPr>
          <w:sz w:val="28"/>
          <w:szCs w:val="28"/>
        </w:rPr>
        <w:t xml:space="preserve"> juega en contra.</w:t>
      </w:r>
    </w:p>
    <w:p w:rsidR="0693E412" w:rsidP="12C9E53C" w:rsidRDefault="0693E412" w14:paraId="2E95F723" w14:textId="6EB9D385">
      <w:pPr>
        <w:pStyle w:val="ListParagraph"/>
        <w:numPr>
          <w:ilvl w:val="0"/>
          <w:numId w:val="45"/>
        </w:numPr>
        <w:jc w:val="left"/>
        <w:rPr>
          <w:sz w:val="28"/>
          <w:szCs w:val="28"/>
        </w:rPr>
      </w:pPr>
      <w:r w:rsidRPr="12C9E53C" w:rsidR="0693E412">
        <w:rPr>
          <w:sz w:val="28"/>
          <w:szCs w:val="28"/>
        </w:rPr>
        <w:t xml:space="preserve">Se logro abrir la </w:t>
      </w:r>
      <w:proofErr w:type="spellStart"/>
      <w:r w:rsidRPr="12C9E53C" w:rsidR="0693E412">
        <w:rPr>
          <w:sz w:val="28"/>
          <w:szCs w:val="28"/>
        </w:rPr>
        <w:t>valvula</w:t>
      </w:r>
      <w:proofErr w:type="spellEnd"/>
      <w:r w:rsidRPr="12C9E53C" w:rsidR="0693E412">
        <w:rPr>
          <w:sz w:val="28"/>
          <w:szCs w:val="28"/>
        </w:rPr>
        <w:t xml:space="preserve"> de agua y estamos al problema de que la </w:t>
      </w:r>
      <w:proofErr w:type="spellStart"/>
      <w:r w:rsidRPr="12C9E53C" w:rsidR="0693E412">
        <w:rPr>
          <w:sz w:val="28"/>
          <w:szCs w:val="28"/>
        </w:rPr>
        <w:t>valvula</w:t>
      </w:r>
      <w:proofErr w:type="spellEnd"/>
      <w:r w:rsidRPr="12C9E53C" w:rsidR="0693E412">
        <w:rPr>
          <w:sz w:val="28"/>
          <w:szCs w:val="28"/>
        </w:rPr>
        <w:t xml:space="preserve"> no reacciona al pin </w:t>
      </w:r>
      <w:proofErr w:type="spellStart"/>
      <w:r w:rsidRPr="12C9E53C" w:rsidR="0693E412">
        <w:rPr>
          <w:sz w:val="28"/>
          <w:szCs w:val="28"/>
        </w:rPr>
        <w:t>gpio</w:t>
      </w:r>
      <w:proofErr w:type="spellEnd"/>
      <w:r w:rsidRPr="12C9E53C" w:rsidR="0693E412">
        <w:rPr>
          <w:sz w:val="28"/>
          <w:szCs w:val="28"/>
        </w:rPr>
        <w:t xml:space="preserve"> que tiene de la </w:t>
      </w:r>
      <w:proofErr w:type="spellStart"/>
      <w:r w:rsidRPr="12C9E53C" w:rsidR="0693E412">
        <w:rPr>
          <w:sz w:val="28"/>
          <w:szCs w:val="28"/>
        </w:rPr>
        <w:t>raspberry</w:t>
      </w:r>
      <w:proofErr w:type="spellEnd"/>
      <w:r w:rsidRPr="12C9E53C" w:rsidR="0693E412">
        <w:rPr>
          <w:sz w:val="28"/>
          <w:szCs w:val="28"/>
        </w:rPr>
        <w:t xml:space="preserve">, por lo </w:t>
      </w:r>
      <w:proofErr w:type="gramStart"/>
      <w:r w:rsidRPr="12C9E53C" w:rsidR="0693E412">
        <w:rPr>
          <w:sz w:val="28"/>
          <w:szCs w:val="28"/>
        </w:rPr>
        <w:t>tanto</w:t>
      </w:r>
      <w:proofErr w:type="gramEnd"/>
      <w:r w:rsidRPr="12C9E53C" w:rsidR="0693E412">
        <w:rPr>
          <w:sz w:val="28"/>
          <w:szCs w:val="28"/>
        </w:rPr>
        <w:t xml:space="preserve"> no se abre cuando un led se prende</w:t>
      </w:r>
      <w:r w:rsidRPr="12C9E53C" w:rsidR="423481B2">
        <w:rPr>
          <w:sz w:val="28"/>
          <w:szCs w:val="28"/>
        </w:rPr>
        <w:t>.</w:t>
      </w:r>
    </w:p>
    <w:p w:rsidR="423481B2" w:rsidP="12C9E53C" w:rsidRDefault="423481B2" w14:paraId="372E0EAD" w14:textId="006FDD00">
      <w:pPr>
        <w:pStyle w:val="ListParagraph"/>
        <w:numPr>
          <w:ilvl w:val="0"/>
          <w:numId w:val="45"/>
        </w:numPr>
        <w:jc w:val="left"/>
        <w:rPr>
          <w:sz w:val="28"/>
          <w:szCs w:val="28"/>
        </w:rPr>
      </w:pPr>
      <w:r w:rsidRPr="12C9E53C" w:rsidR="423481B2">
        <w:rPr>
          <w:sz w:val="28"/>
          <w:szCs w:val="28"/>
        </w:rPr>
        <w:t xml:space="preserve">Se </w:t>
      </w:r>
      <w:proofErr w:type="spellStart"/>
      <w:r w:rsidRPr="12C9E53C" w:rsidR="423481B2">
        <w:rPr>
          <w:sz w:val="28"/>
          <w:szCs w:val="28"/>
        </w:rPr>
        <w:t>encontro</w:t>
      </w:r>
      <w:proofErr w:type="spellEnd"/>
      <w:r w:rsidRPr="12C9E53C" w:rsidR="423481B2">
        <w:rPr>
          <w:sz w:val="28"/>
          <w:szCs w:val="28"/>
        </w:rPr>
        <w:t xml:space="preserve"> una forma de abrir el cartucho de Co2 al </w:t>
      </w:r>
      <w:proofErr w:type="spellStart"/>
      <w:r w:rsidRPr="12C9E53C" w:rsidR="423481B2">
        <w:rPr>
          <w:sz w:val="28"/>
          <w:szCs w:val="28"/>
        </w:rPr>
        <w:t>intruducirlo</w:t>
      </w:r>
      <w:proofErr w:type="spellEnd"/>
      <w:r w:rsidRPr="12C9E53C" w:rsidR="423481B2">
        <w:rPr>
          <w:sz w:val="28"/>
          <w:szCs w:val="28"/>
        </w:rPr>
        <w:t xml:space="preserve"> en la </w:t>
      </w:r>
      <w:proofErr w:type="spellStart"/>
      <w:r w:rsidRPr="12C9E53C" w:rsidR="423481B2">
        <w:rPr>
          <w:sz w:val="28"/>
          <w:szCs w:val="28"/>
        </w:rPr>
        <w:t>valvula</w:t>
      </w:r>
      <w:proofErr w:type="spellEnd"/>
      <w:r w:rsidRPr="12C9E53C" w:rsidR="423481B2">
        <w:rPr>
          <w:sz w:val="28"/>
          <w:szCs w:val="28"/>
        </w:rPr>
        <w:t xml:space="preserve"> que es como con un clavo interno.</w:t>
      </w:r>
    </w:p>
    <w:p w:rsidR="0D4105AC" w:rsidP="12C9E53C" w:rsidRDefault="0D4105AC" w14:paraId="66336614" w14:textId="6D8242AF">
      <w:pPr>
        <w:pStyle w:val="ListParagraph"/>
        <w:numPr>
          <w:ilvl w:val="0"/>
          <w:numId w:val="45"/>
        </w:numPr>
        <w:jc w:val="left"/>
        <w:rPr>
          <w:sz w:val="28"/>
          <w:szCs w:val="28"/>
        </w:rPr>
      </w:pPr>
      <w:r w:rsidRPr="12C9E53C" w:rsidR="0D4105AC">
        <w:rPr>
          <w:sz w:val="28"/>
          <w:szCs w:val="28"/>
        </w:rPr>
        <w:t xml:space="preserve">Se </w:t>
      </w:r>
      <w:proofErr w:type="spellStart"/>
      <w:r w:rsidRPr="12C9E53C" w:rsidR="0D4105AC">
        <w:rPr>
          <w:sz w:val="28"/>
          <w:szCs w:val="28"/>
        </w:rPr>
        <w:t>consiguio</w:t>
      </w:r>
      <w:proofErr w:type="spellEnd"/>
      <w:r w:rsidRPr="12C9E53C" w:rsidR="0D4105AC">
        <w:rPr>
          <w:sz w:val="28"/>
          <w:szCs w:val="28"/>
        </w:rPr>
        <w:t xml:space="preserve"> a su vez un reductor que se adapte al orificio de la </w:t>
      </w:r>
      <w:proofErr w:type="spellStart"/>
      <w:r w:rsidRPr="12C9E53C" w:rsidR="0D4105AC">
        <w:rPr>
          <w:sz w:val="28"/>
          <w:szCs w:val="28"/>
        </w:rPr>
        <w:t>valvula</w:t>
      </w:r>
      <w:proofErr w:type="spellEnd"/>
      <w:r w:rsidRPr="12C9E53C" w:rsidR="0D4105AC">
        <w:rPr>
          <w:sz w:val="28"/>
          <w:szCs w:val="28"/>
        </w:rPr>
        <w:t xml:space="preserve"> y a su vez al del cartucho</w:t>
      </w:r>
      <w:r w:rsidRPr="12C9E53C" w:rsidR="63B955FC">
        <w:rPr>
          <w:sz w:val="28"/>
          <w:szCs w:val="28"/>
        </w:rPr>
        <w:t>.</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R4umq/Kr3M0jS6" int2:id="PYPRe093">
      <int2:state int2:type="AugLoop_Text_Critique" int2:value="Rejected"/>
    </int2:textHash>
    <int2:textHash int2:hashCode="5YsPKEMhEI+AcD" int2:id="LJKyFXdZ">
      <int2:state int2:type="AugLoop_Text_Critique" int2:value="Rejected"/>
    </int2:textHash>
    <int2:textHash int2:hashCode="b3VcTzDz7NPlMy" int2:id="kGhqhSbo">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8">
    <w:nsid w:val="78169000"/>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47">
    <w:nsid w:val="7090cb4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6">
    <w:nsid w:val="5ea862b5"/>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5">
    <w:nsid w:val="14ce3ff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4">
    <w:nsid w:val="3052785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3">
    <w:nsid w:val="21d73a74"/>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42">
    <w:nsid w:val="3f4a229e"/>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1">
    <w:nsid w:val="7dfa261c"/>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0">
    <w:nsid w:val="57134ca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9">
    <w:nsid w:val="3e09888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99f9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7470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796e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6386e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b05385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6e617ac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28d5f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279559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754ab41b"/>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9">
    <w:nsid w:val="640c0cd3"/>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8">
    <w:nsid w:val="6df18a47"/>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7">
    <w:nsid w:val="53b8e7c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24b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77d2ff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4">
    <w:nsid w:val="418365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0b196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35099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a4ee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72a0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51a1f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fab363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4266e4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a73630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
    <w:nsid w:val="9eec9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650b8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56f07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f50d34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1fae15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0db1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a7cb6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
    <w:nsid w:val="6a0404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b8e5e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2e8e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7c2fe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d1ef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5bf10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c2676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6625d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E6768C5"/>
    <w:rsid w:val="006A98CD"/>
    <w:rsid w:val="006B3730"/>
    <w:rsid w:val="009C0A44"/>
    <w:rsid w:val="00DEFF3D"/>
    <w:rsid w:val="00EF55F7"/>
    <w:rsid w:val="00F9AD6A"/>
    <w:rsid w:val="0100EB41"/>
    <w:rsid w:val="010B7362"/>
    <w:rsid w:val="01450F11"/>
    <w:rsid w:val="0159275A"/>
    <w:rsid w:val="016F16C1"/>
    <w:rsid w:val="018F1F9C"/>
    <w:rsid w:val="0190C74A"/>
    <w:rsid w:val="01975CA2"/>
    <w:rsid w:val="01C2E62F"/>
    <w:rsid w:val="01E6ADE8"/>
    <w:rsid w:val="01EAD205"/>
    <w:rsid w:val="02075A94"/>
    <w:rsid w:val="021C5E42"/>
    <w:rsid w:val="0226EB20"/>
    <w:rsid w:val="028C3965"/>
    <w:rsid w:val="02A6E18B"/>
    <w:rsid w:val="02AD3324"/>
    <w:rsid w:val="02F15562"/>
    <w:rsid w:val="02F5A710"/>
    <w:rsid w:val="02F83B12"/>
    <w:rsid w:val="03682486"/>
    <w:rsid w:val="03702465"/>
    <w:rsid w:val="0389334E"/>
    <w:rsid w:val="03989E65"/>
    <w:rsid w:val="03B51F42"/>
    <w:rsid w:val="03B61A67"/>
    <w:rsid w:val="03BC4CEA"/>
    <w:rsid w:val="03BC5BCE"/>
    <w:rsid w:val="042E45A5"/>
    <w:rsid w:val="043456B8"/>
    <w:rsid w:val="0446685D"/>
    <w:rsid w:val="04547639"/>
    <w:rsid w:val="048C36D8"/>
    <w:rsid w:val="049C685C"/>
    <w:rsid w:val="04A3632F"/>
    <w:rsid w:val="04AA9707"/>
    <w:rsid w:val="04AD65CA"/>
    <w:rsid w:val="04AEE95B"/>
    <w:rsid w:val="04AFC3AA"/>
    <w:rsid w:val="04BB8998"/>
    <w:rsid w:val="04F16B32"/>
    <w:rsid w:val="05083D8F"/>
    <w:rsid w:val="052F68CE"/>
    <w:rsid w:val="05303CD1"/>
    <w:rsid w:val="0542EB7C"/>
    <w:rsid w:val="0561C630"/>
    <w:rsid w:val="0568E130"/>
    <w:rsid w:val="0590EEC1"/>
    <w:rsid w:val="05A16626"/>
    <w:rsid w:val="05A49B3A"/>
    <w:rsid w:val="05C7AA45"/>
    <w:rsid w:val="05D9B5D0"/>
    <w:rsid w:val="05E52E25"/>
    <w:rsid w:val="05F412FC"/>
    <w:rsid w:val="0610D89D"/>
    <w:rsid w:val="06490265"/>
    <w:rsid w:val="066DC533"/>
    <w:rsid w:val="0678FD67"/>
    <w:rsid w:val="067D1981"/>
    <w:rsid w:val="0693E412"/>
    <w:rsid w:val="06948ACB"/>
    <w:rsid w:val="06EC75DB"/>
    <w:rsid w:val="06ED64F3"/>
    <w:rsid w:val="06F92044"/>
    <w:rsid w:val="0715882C"/>
    <w:rsid w:val="07531AD7"/>
    <w:rsid w:val="07B25BAD"/>
    <w:rsid w:val="07D043A1"/>
    <w:rsid w:val="080C9844"/>
    <w:rsid w:val="08290BF4"/>
    <w:rsid w:val="082C2FCB"/>
    <w:rsid w:val="08421F2E"/>
    <w:rsid w:val="084A4182"/>
    <w:rsid w:val="0858F7CF"/>
    <w:rsid w:val="0872A455"/>
    <w:rsid w:val="0874E5E6"/>
    <w:rsid w:val="08758351"/>
    <w:rsid w:val="088DF82F"/>
    <w:rsid w:val="089F0D99"/>
    <w:rsid w:val="08A70F6C"/>
    <w:rsid w:val="08AD5F12"/>
    <w:rsid w:val="08D87A33"/>
    <w:rsid w:val="08F27393"/>
    <w:rsid w:val="08F69425"/>
    <w:rsid w:val="091A0288"/>
    <w:rsid w:val="092FAB82"/>
    <w:rsid w:val="094A055E"/>
    <w:rsid w:val="094E1E91"/>
    <w:rsid w:val="096DBDC4"/>
    <w:rsid w:val="097DB03F"/>
    <w:rsid w:val="09BF3BD1"/>
    <w:rsid w:val="09D76DE9"/>
    <w:rsid w:val="09E2DA96"/>
    <w:rsid w:val="0A6855D0"/>
    <w:rsid w:val="0A727334"/>
    <w:rsid w:val="0A7983E4"/>
    <w:rsid w:val="0A9DB283"/>
    <w:rsid w:val="0ACF8DE9"/>
    <w:rsid w:val="0AEE2327"/>
    <w:rsid w:val="0AFC6747"/>
    <w:rsid w:val="0B0FC0BA"/>
    <w:rsid w:val="0B280F8A"/>
    <w:rsid w:val="0B349BD1"/>
    <w:rsid w:val="0B358FE4"/>
    <w:rsid w:val="0B42356F"/>
    <w:rsid w:val="0B4D7E1A"/>
    <w:rsid w:val="0B56F3E7"/>
    <w:rsid w:val="0B6993DF"/>
    <w:rsid w:val="0B7B68F2"/>
    <w:rsid w:val="0B9D188E"/>
    <w:rsid w:val="0BD3F755"/>
    <w:rsid w:val="0BEA2703"/>
    <w:rsid w:val="0BEE5B73"/>
    <w:rsid w:val="0BF1314A"/>
    <w:rsid w:val="0C030E66"/>
    <w:rsid w:val="0C1317AA"/>
    <w:rsid w:val="0C1708AB"/>
    <w:rsid w:val="0C3214C6"/>
    <w:rsid w:val="0C3F5E26"/>
    <w:rsid w:val="0C4174E0"/>
    <w:rsid w:val="0C4C862F"/>
    <w:rsid w:val="0C572BB0"/>
    <w:rsid w:val="0C801A21"/>
    <w:rsid w:val="0C922E95"/>
    <w:rsid w:val="0CB7D59F"/>
    <w:rsid w:val="0CBCCE9E"/>
    <w:rsid w:val="0CF2C448"/>
    <w:rsid w:val="0CFC2852"/>
    <w:rsid w:val="0D4105AC"/>
    <w:rsid w:val="0D48C41B"/>
    <w:rsid w:val="0D5B57C2"/>
    <w:rsid w:val="0D71697B"/>
    <w:rsid w:val="0D73D319"/>
    <w:rsid w:val="0D838601"/>
    <w:rsid w:val="0D8D453C"/>
    <w:rsid w:val="0DA8FB1B"/>
    <w:rsid w:val="0DBDAE17"/>
    <w:rsid w:val="0DD615C3"/>
    <w:rsid w:val="0DD8A932"/>
    <w:rsid w:val="0E09C754"/>
    <w:rsid w:val="0E21EBB5"/>
    <w:rsid w:val="0E430D39"/>
    <w:rsid w:val="0E7C635F"/>
    <w:rsid w:val="0E8E94A9"/>
    <w:rsid w:val="0EA615FE"/>
    <w:rsid w:val="0EB744B3"/>
    <w:rsid w:val="0EC01FF4"/>
    <w:rsid w:val="0ED21775"/>
    <w:rsid w:val="0EDFF75C"/>
    <w:rsid w:val="0F09AF24"/>
    <w:rsid w:val="0F28345F"/>
    <w:rsid w:val="0F3A1E98"/>
    <w:rsid w:val="0F480363"/>
    <w:rsid w:val="0F5011B5"/>
    <w:rsid w:val="0F57F468"/>
    <w:rsid w:val="0F6D344E"/>
    <w:rsid w:val="0F6DF641"/>
    <w:rsid w:val="0F741CDC"/>
    <w:rsid w:val="0FA55130"/>
    <w:rsid w:val="0FAF316F"/>
    <w:rsid w:val="0FCD5250"/>
    <w:rsid w:val="1032E792"/>
    <w:rsid w:val="108017AC"/>
    <w:rsid w:val="10837971"/>
    <w:rsid w:val="109ABD7E"/>
    <w:rsid w:val="109B7C61"/>
    <w:rsid w:val="10AB902B"/>
    <w:rsid w:val="10B26FDA"/>
    <w:rsid w:val="10BC754F"/>
    <w:rsid w:val="10BDA1E2"/>
    <w:rsid w:val="10C3BFCA"/>
    <w:rsid w:val="10D2DDF6"/>
    <w:rsid w:val="10DBEDDE"/>
    <w:rsid w:val="10E0D4D0"/>
    <w:rsid w:val="10ED1065"/>
    <w:rsid w:val="113FFAE1"/>
    <w:rsid w:val="1169A4EA"/>
    <w:rsid w:val="117412DD"/>
    <w:rsid w:val="117AADFB"/>
    <w:rsid w:val="11807909"/>
    <w:rsid w:val="118B33F1"/>
    <w:rsid w:val="119479CF"/>
    <w:rsid w:val="11A5FD52"/>
    <w:rsid w:val="11AD7D48"/>
    <w:rsid w:val="11CD983A"/>
    <w:rsid w:val="11D79E57"/>
    <w:rsid w:val="11F7B452"/>
    <w:rsid w:val="1232123C"/>
    <w:rsid w:val="1254D9C6"/>
    <w:rsid w:val="126E8527"/>
    <w:rsid w:val="12B159DE"/>
    <w:rsid w:val="12C9E53C"/>
    <w:rsid w:val="12DF578F"/>
    <w:rsid w:val="12E3F134"/>
    <w:rsid w:val="1307F746"/>
    <w:rsid w:val="131508DF"/>
    <w:rsid w:val="133B3A00"/>
    <w:rsid w:val="13496CDC"/>
    <w:rsid w:val="134B79BB"/>
    <w:rsid w:val="13586809"/>
    <w:rsid w:val="13A042D5"/>
    <w:rsid w:val="13B8670D"/>
    <w:rsid w:val="13F60816"/>
    <w:rsid w:val="1405B509"/>
    <w:rsid w:val="14077956"/>
    <w:rsid w:val="140AC306"/>
    <w:rsid w:val="141B7C26"/>
    <w:rsid w:val="14337F22"/>
    <w:rsid w:val="1462369C"/>
    <w:rsid w:val="1462CFC0"/>
    <w:rsid w:val="14928A8E"/>
    <w:rsid w:val="14931CE3"/>
    <w:rsid w:val="1496B175"/>
    <w:rsid w:val="1496CE37"/>
    <w:rsid w:val="14A0F38D"/>
    <w:rsid w:val="14C854ED"/>
    <w:rsid w:val="14F18D6D"/>
    <w:rsid w:val="1513AFC5"/>
    <w:rsid w:val="156150F0"/>
    <w:rsid w:val="15893B9A"/>
    <w:rsid w:val="158CB3ED"/>
    <w:rsid w:val="15AAED5A"/>
    <w:rsid w:val="15BE4D50"/>
    <w:rsid w:val="15C8F346"/>
    <w:rsid w:val="15D2B298"/>
    <w:rsid w:val="160A571F"/>
    <w:rsid w:val="162E0384"/>
    <w:rsid w:val="163283B1"/>
    <w:rsid w:val="164F64C6"/>
    <w:rsid w:val="16588375"/>
    <w:rsid w:val="1660FD7E"/>
    <w:rsid w:val="166BDDF4"/>
    <w:rsid w:val="169C4561"/>
    <w:rsid w:val="169F65A7"/>
    <w:rsid w:val="16AB9131"/>
    <w:rsid w:val="16B3A35A"/>
    <w:rsid w:val="16C4BF6D"/>
    <w:rsid w:val="16D2CAAC"/>
    <w:rsid w:val="16F2A613"/>
    <w:rsid w:val="16F8DA4D"/>
    <w:rsid w:val="17005C25"/>
    <w:rsid w:val="17503323"/>
    <w:rsid w:val="175C9272"/>
    <w:rsid w:val="1787440F"/>
    <w:rsid w:val="1794CC50"/>
    <w:rsid w:val="1797FA48"/>
    <w:rsid w:val="17B7A74D"/>
    <w:rsid w:val="17CCC07B"/>
    <w:rsid w:val="1802BCAC"/>
    <w:rsid w:val="181BFC53"/>
    <w:rsid w:val="183EFF21"/>
    <w:rsid w:val="184AC5BF"/>
    <w:rsid w:val="18523B3C"/>
    <w:rsid w:val="185CD4E8"/>
    <w:rsid w:val="18A2E8AB"/>
    <w:rsid w:val="18AA6F05"/>
    <w:rsid w:val="18AD3710"/>
    <w:rsid w:val="18C6293F"/>
    <w:rsid w:val="18E95342"/>
    <w:rsid w:val="18F16798"/>
    <w:rsid w:val="190F3CA4"/>
    <w:rsid w:val="19201C59"/>
    <w:rsid w:val="193C5686"/>
    <w:rsid w:val="1941F7E1"/>
    <w:rsid w:val="194FE035"/>
    <w:rsid w:val="1963C166"/>
    <w:rsid w:val="196CA255"/>
    <w:rsid w:val="196CB57D"/>
    <w:rsid w:val="1999653B"/>
    <w:rsid w:val="19CEB876"/>
    <w:rsid w:val="19DDC840"/>
    <w:rsid w:val="19EC14B2"/>
    <w:rsid w:val="1A0360AF"/>
    <w:rsid w:val="1A099530"/>
    <w:rsid w:val="1A0C3474"/>
    <w:rsid w:val="1A29D97B"/>
    <w:rsid w:val="1A5BA5F2"/>
    <w:rsid w:val="1A7ADDD6"/>
    <w:rsid w:val="1A7FA045"/>
    <w:rsid w:val="1A8EAED0"/>
    <w:rsid w:val="1A918540"/>
    <w:rsid w:val="1AA98BC6"/>
    <w:rsid w:val="1AB894F0"/>
    <w:rsid w:val="1AC25DAE"/>
    <w:rsid w:val="1ADF221C"/>
    <w:rsid w:val="1B201740"/>
    <w:rsid w:val="1B25F5B3"/>
    <w:rsid w:val="1B282EAB"/>
    <w:rsid w:val="1B4274E0"/>
    <w:rsid w:val="1B508C5E"/>
    <w:rsid w:val="1B532C3D"/>
    <w:rsid w:val="1B6F694D"/>
    <w:rsid w:val="1B769FE3"/>
    <w:rsid w:val="1BA77DED"/>
    <w:rsid w:val="1BB4761D"/>
    <w:rsid w:val="1BC96B37"/>
    <w:rsid w:val="1BCAB7D9"/>
    <w:rsid w:val="1C04E69D"/>
    <w:rsid w:val="1C17182E"/>
    <w:rsid w:val="1C39F2A5"/>
    <w:rsid w:val="1C4726B0"/>
    <w:rsid w:val="1C487382"/>
    <w:rsid w:val="1C568F1B"/>
    <w:rsid w:val="1C76BAAF"/>
    <w:rsid w:val="1C81C9E9"/>
    <w:rsid w:val="1C9312A5"/>
    <w:rsid w:val="1C9856EC"/>
    <w:rsid w:val="1CA97155"/>
    <w:rsid w:val="1CB787FC"/>
    <w:rsid w:val="1CC3FF0C"/>
    <w:rsid w:val="1CC9390D"/>
    <w:rsid w:val="1CD390DF"/>
    <w:rsid w:val="1CF2A107"/>
    <w:rsid w:val="1D383639"/>
    <w:rsid w:val="1D45842B"/>
    <w:rsid w:val="1D4BFF17"/>
    <w:rsid w:val="1D502C92"/>
    <w:rsid w:val="1D54B675"/>
    <w:rsid w:val="1D726106"/>
    <w:rsid w:val="1D77BE5D"/>
    <w:rsid w:val="1DAD9CA3"/>
    <w:rsid w:val="1E0B6930"/>
    <w:rsid w:val="1E2D3FA4"/>
    <w:rsid w:val="1E2E41BA"/>
    <w:rsid w:val="1E436BA3"/>
    <w:rsid w:val="1E4EAA80"/>
    <w:rsid w:val="1E867225"/>
    <w:rsid w:val="1E8DF3EA"/>
    <w:rsid w:val="1E96CBB0"/>
    <w:rsid w:val="1EA6CAD3"/>
    <w:rsid w:val="1EDEA86A"/>
    <w:rsid w:val="1EF112AD"/>
    <w:rsid w:val="1F05E42A"/>
    <w:rsid w:val="1F0EB30A"/>
    <w:rsid w:val="1F26E0C4"/>
    <w:rsid w:val="1F30D604"/>
    <w:rsid w:val="1F3C7F06"/>
    <w:rsid w:val="1F3E10AA"/>
    <w:rsid w:val="1F3FD915"/>
    <w:rsid w:val="1F4867B0"/>
    <w:rsid w:val="1F676EE2"/>
    <w:rsid w:val="1F6DF086"/>
    <w:rsid w:val="1F882C5F"/>
    <w:rsid w:val="1FA0CC09"/>
    <w:rsid w:val="1FF966D6"/>
    <w:rsid w:val="1FFC706E"/>
    <w:rsid w:val="20288F67"/>
    <w:rsid w:val="20714F94"/>
    <w:rsid w:val="20775457"/>
    <w:rsid w:val="20A013E3"/>
    <w:rsid w:val="20ADF326"/>
    <w:rsid w:val="20BA0529"/>
    <w:rsid w:val="211E4FC5"/>
    <w:rsid w:val="21270F35"/>
    <w:rsid w:val="213D86B2"/>
    <w:rsid w:val="21451C40"/>
    <w:rsid w:val="2150E009"/>
    <w:rsid w:val="2152F2A0"/>
    <w:rsid w:val="21957CCD"/>
    <w:rsid w:val="219794D4"/>
    <w:rsid w:val="21A73B87"/>
    <w:rsid w:val="21B3A4B4"/>
    <w:rsid w:val="21FF68E0"/>
    <w:rsid w:val="2212624F"/>
    <w:rsid w:val="2238F35D"/>
    <w:rsid w:val="224F61BB"/>
    <w:rsid w:val="226E4F07"/>
    <w:rsid w:val="228F72AF"/>
    <w:rsid w:val="2296F693"/>
    <w:rsid w:val="229A9C17"/>
    <w:rsid w:val="22A36666"/>
    <w:rsid w:val="22B09666"/>
    <w:rsid w:val="22E1C222"/>
    <w:rsid w:val="22EA2425"/>
    <w:rsid w:val="22F5F978"/>
    <w:rsid w:val="2340FCF5"/>
    <w:rsid w:val="23438B16"/>
    <w:rsid w:val="235C53C7"/>
    <w:rsid w:val="23717C4A"/>
    <w:rsid w:val="23A5A0D7"/>
    <w:rsid w:val="23A89E53"/>
    <w:rsid w:val="23E2B188"/>
    <w:rsid w:val="240E4B33"/>
    <w:rsid w:val="2447C2D3"/>
    <w:rsid w:val="24518BD5"/>
    <w:rsid w:val="2463F776"/>
    <w:rsid w:val="24643C6C"/>
    <w:rsid w:val="24651BE5"/>
    <w:rsid w:val="2471A678"/>
    <w:rsid w:val="247863A1"/>
    <w:rsid w:val="24B6E5E2"/>
    <w:rsid w:val="24DFA769"/>
    <w:rsid w:val="24EC1EEC"/>
    <w:rsid w:val="24EE689E"/>
    <w:rsid w:val="2502E006"/>
    <w:rsid w:val="2514A9C3"/>
    <w:rsid w:val="25372B0A"/>
    <w:rsid w:val="255B818F"/>
    <w:rsid w:val="255FC0DA"/>
    <w:rsid w:val="25731EFF"/>
    <w:rsid w:val="2577BB7F"/>
    <w:rsid w:val="25786D7B"/>
    <w:rsid w:val="258E5080"/>
    <w:rsid w:val="259C19E0"/>
    <w:rsid w:val="25AED719"/>
    <w:rsid w:val="25B23EC9"/>
    <w:rsid w:val="25C01B5E"/>
    <w:rsid w:val="25F88562"/>
    <w:rsid w:val="2651AB75"/>
    <w:rsid w:val="265871FD"/>
    <w:rsid w:val="265CDBC7"/>
    <w:rsid w:val="26A5FA28"/>
    <w:rsid w:val="26A84850"/>
    <w:rsid w:val="26C2B297"/>
    <w:rsid w:val="26C88857"/>
    <w:rsid w:val="26CD6DDC"/>
    <w:rsid w:val="26DB57B3"/>
    <w:rsid w:val="26DBDF3C"/>
    <w:rsid w:val="26E3A2FA"/>
    <w:rsid w:val="26EB0D2F"/>
    <w:rsid w:val="2714DDD0"/>
    <w:rsid w:val="271E6382"/>
    <w:rsid w:val="2721F040"/>
    <w:rsid w:val="276958B1"/>
    <w:rsid w:val="2799B543"/>
    <w:rsid w:val="27A43D17"/>
    <w:rsid w:val="27BB4B18"/>
    <w:rsid w:val="27D2F138"/>
    <w:rsid w:val="27DF51B9"/>
    <w:rsid w:val="27F59ABF"/>
    <w:rsid w:val="281A0C35"/>
    <w:rsid w:val="282368FA"/>
    <w:rsid w:val="283D3DCE"/>
    <w:rsid w:val="285D6851"/>
    <w:rsid w:val="2862EDFF"/>
    <w:rsid w:val="28872E25"/>
    <w:rsid w:val="288DE775"/>
    <w:rsid w:val="289E359A"/>
    <w:rsid w:val="2918A2D8"/>
    <w:rsid w:val="2921C2FA"/>
    <w:rsid w:val="293E4018"/>
    <w:rsid w:val="2948458D"/>
    <w:rsid w:val="294EAE01"/>
    <w:rsid w:val="2958BE50"/>
    <w:rsid w:val="297BA3A3"/>
    <w:rsid w:val="2988903C"/>
    <w:rsid w:val="299E17F6"/>
    <w:rsid w:val="29BD142B"/>
    <w:rsid w:val="29BD7B44"/>
    <w:rsid w:val="29CE21B4"/>
    <w:rsid w:val="29D84488"/>
    <w:rsid w:val="29E3918D"/>
    <w:rsid w:val="29F9A495"/>
    <w:rsid w:val="2A21E13F"/>
    <w:rsid w:val="2A2E1B94"/>
    <w:rsid w:val="2A3CAB80"/>
    <w:rsid w:val="2A3FD566"/>
    <w:rsid w:val="2A40527B"/>
    <w:rsid w:val="2A43A0F3"/>
    <w:rsid w:val="2A871707"/>
    <w:rsid w:val="2A9480F5"/>
    <w:rsid w:val="2A9773CA"/>
    <w:rsid w:val="2AA1E797"/>
    <w:rsid w:val="2AA35B3C"/>
    <w:rsid w:val="2AD115E9"/>
    <w:rsid w:val="2AE7D469"/>
    <w:rsid w:val="2B0060EB"/>
    <w:rsid w:val="2B2AAF26"/>
    <w:rsid w:val="2B405990"/>
    <w:rsid w:val="2B52E0E7"/>
    <w:rsid w:val="2B5949CC"/>
    <w:rsid w:val="2B615AC2"/>
    <w:rsid w:val="2B884065"/>
    <w:rsid w:val="2BB1BDD3"/>
    <w:rsid w:val="2BB2BAFF"/>
    <w:rsid w:val="2BC002BF"/>
    <w:rsid w:val="2BCB5559"/>
    <w:rsid w:val="2BCE21FB"/>
    <w:rsid w:val="2BF3D277"/>
    <w:rsid w:val="2C451DEE"/>
    <w:rsid w:val="2C551CFA"/>
    <w:rsid w:val="2C61AC3F"/>
    <w:rsid w:val="2C788A7E"/>
    <w:rsid w:val="2C7AE84B"/>
    <w:rsid w:val="2C89B820"/>
    <w:rsid w:val="2C92F5FA"/>
    <w:rsid w:val="2C94C80D"/>
    <w:rsid w:val="2CC1E71B"/>
    <w:rsid w:val="2CDEAA57"/>
    <w:rsid w:val="2CE5DB9F"/>
    <w:rsid w:val="2CFAF277"/>
    <w:rsid w:val="2D2FF296"/>
    <w:rsid w:val="2D366644"/>
    <w:rsid w:val="2D5A63E5"/>
    <w:rsid w:val="2D6C040B"/>
    <w:rsid w:val="2D87C2D9"/>
    <w:rsid w:val="2D925986"/>
    <w:rsid w:val="2DAE5C6B"/>
    <w:rsid w:val="2E032D88"/>
    <w:rsid w:val="2E1EF6E2"/>
    <w:rsid w:val="2E324A77"/>
    <w:rsid w:val="2E7C8967"/>
    <w:rsid w:val="2E84350A"/>
    <w:rsid w:val="2E90BF5E"/>
    <w:rsid w:val="2EA9DDD4"/>
    <w:rsid w:val="2EAB75E9"/>
    <w:rsid w:val="2ECF791C"/>
    <w:rsid w:val="2EDFE05B"/>
    <w:rsid w:val="2EE7C1FC"/>
    <w:rsid w:val="2EF21472"/>
    <w:rsid w:val="2EFBC853"/>
    <w:rsid w:val="2EFFF7DB"/>
    <w:rsid w:val="2F042239"/>
    <w:rsid w:val="2F4BF16C"/>
    <w:rsid w:val="2F53E47B"/>
    <w:rsid w:val="2F6D1AAC"/>
    <w:rsid w:val="2F7A20DF"/>
    <w:rsid w:val="2F7A4A23"/>
    <w:rsid w:val="2FC9FC39"/>
    <w:rsid w:val="2FE6D16C"/>
    <w:rsid w:val="2FF71D05"/>
    <w:rsid w:val="2FFD7451"/>
    <w:rsid w:val="30392CC3"/>
    <w:rsid w:val="305A4711"/>
    <w:rsid w:val="307772C2"/>
    <w:rsid w:val="30C71C79"/>
    <w:rsid w:val="30C95AF6"/>
    <w:rsid w:val="30F9EF98"/>
    <w:rsid w:val="312136B5"/>
    <w:rsid w:val="31338D51"/>
    <w:rsid w:val="313BD673"/>
    <w:rsid w:val="314D1CF8"/>
    <w:rsid w:val="317ED3EE"/>
    <w:rsid w:val="31B00E39"/>
    <w:rsid w:val="31B26000"/>
    <w:rsid w:val="31D54083"/>
    <w:rsid w:val="31DE32E4"/>
    <w:rsid w:val="31E88E47"/>
    <w:rsid w:val="31FF6D71"/>
    <w:rsid w:val="32028AC6"/>
    <w:rsid w:val="32307B1E"/>
    <w:rsid w:val="3248C5A1"/>
    <w:rsid w:val="324962CA"/>
    <w:rsid w:val="32625AF4"/>
    <w:rsid w:val="32697436"/>
    <w:rsid w:val="3270A3BD"/>
    <w:rsid w:val="32D09416"/>
    <w:rsid w:val="32D67B6C"/>
    <w:rsid w:val="32DE5CDF"/>
    <w:rsid w:val="32E1EC39"/>
    <w:rsid w:val="32EC26D1"/>
    <w:rsid w:val="33095D8C"/>
    <w:rsid w:val="33400BDB"/>
    <w:rsid w:val="334B352D"/>
    <w:rsid w:val="3357DA18"/>
    <w:rsid w:val="33880CEE"/>
    <w:rsid w:val="338B3E4E"/>
    <w:rsid w:val="338BBF7A"/>
    <w:rsid w:val="33A82589"/>
    <w:rsid w:val="33B42593"/>
    <w:rsid w:val="33D256E7"/>
    <w:rsid w:val="33E59D03"/>
    <w:rsid w:val="33E69C4C"/>
    <w:rsid w:val="33F917EA"/>
    <w:rsid w:val="341F19C2"/>
    <w:rsid w:val="343F666F"/>
    <w:rsid w:val="344E54C5"/>
    <w:rsid w:val="3455EE4B"/>
    <w:rsid w:val="345FAB72"/>
    <w:rsid w:val="346997C2"/>
    <w:rsid w:val="348C0416"/>
    <w:rsid w:val="3490EAC3"/>
    <w:rsid w:val="3499A4DF"/>
    <w:rsid w:val="34AE26E6"/>
    <w:rsid w:val="34B0C22F"/>
    <w:rsid w:val="34D97D0F"/>
    <w:rsid w:val="354BBE30"/>
    <w:rsid w:val="3567B3F5"/>
    <w:rsid w:val="357D3615"/>
    <w:rsid w:val="35854028"/>
    <w:rsid w:val="3585527D"/>
    <w:rsid w:val="3588D8C6"/>
    <w:rsid w:val="35BA8B54"/>
    <w:rsid w:val="35BF05D6"/>
    <w:rsid w:val="35C34D25"/>
    <w:rsid w:val="35DCC08F"/>
    <w:rsid w:val="35E3D331"/>
    <w:rsid w:val="36247B48"/>
    <w:rsid w:val="3657D0AB"/>
    <w:rsid w:val="3673D222"/>
    <w:rsid w:val="3682D5EF"/>
    <w:rsid w:val="3693D469"/>
    <w:rsid w:val="36ACF3DA"/>
    <w:rsid w:val="36DE81FC"/>
    <w:rsid w:val="36FCF22D"/>
    <w:rsid w:val="36FD9221"/>
    <w:rsid w:val="37169B53"/>
    <w:rsid w:val="37171B40"/>
    <w:rsid w:val="3738639A"/>
    <w:rsid w:val="373F4298"/>
    <w:rsid w:val="375E3DDF"/>
    <w:rsid w:val="37726CB8"/>
    <w:rsid w:val="378D31D4"/>
    <w:rsid w:val="37921B00"/>
    <w:rsid w:val="37A2BE5F"/>
    <w:rsid w:val="37CD7DC0"/>
    <w:rsid w:val="37DED4F4"/>
    <w:rsid w:val="37F3A10C"/>
    <w:rsid w:val="38626E4F"/>
    <w:rsid w:val="386EAE7C"/>
    <w:rsid w:val="3883B919"/>
    <w:rsid w:val="388EAD1B"/>
    <w:rsid w:val="389DB935"/>
    <w:rsid w:val="389F2D09"/>
    <w:rsid w:val="38A4EF1A"/>
    <w:rsid w:val="38C21C9F"/>
    <w:rsid w:val="38DEF9C2"/>
    <w:rsid w:val="38F6A698"/>
    <w:rsid w:val="39126943"/>
    <w:rsid w:val="391EE633"/>
    <w:rsid w:val="39237E1B"/>
    <w:rsid w:val="39323D76"/>
    <w:rsid w:val="39512345"/>
    <w:rsid w:val="3956D0C9"/>
    <w:rsid w:val="3960AB81"/>
    <w:rsid w:val="396E5C85"/>
    <w:rsid w:val="3976BFB1"/>
    <w:rsid w:val="3980B103"/>
    <w:rsid w:val="3992F7D8"/>
    <w:rsid w:val="39B1D608"/>
    <w:rsid w:val="39C0C7B5"/>
    <w:rsid w:val="3A2F6B12"/>
    <w:rsid w:val="3A3312EE"/>
    <w:rsid w:val="3A339F74"/>
    <w:rsid w:val="3A34A6FF"/>
    <w:rsid w:val="3A4A97CF"/>
    <w:rsid w:val="3A4DBF43"/>
    <w:rsid w:val="3A75FB3B"/>
    <w:rsid w:val="3A81DBED"/>
    <w:rsid w:val="3A917367"/>
    <w:rsid w:val="3AA749C7"/>
    <w:rsid w:val="3AB31191"/>
    <w:rsid w:val="3AB36438"/>
    <w:rsid w:val="3AE0536E"/>
    <w:rsid w:val="3AE0FA30"/>
    <w:rsid w:val="3B0E088E"/>
    <w:rsid w:val="3B1171CF"/>
    <w:rsid w:val="3B160DF9"/>
    <w:rsid w:val="3B24CACF"/>
    <w:rsid w:val="3B3EBD68"/>
    <w:rsid w:val="3B6E4B17"/>
    <w:rsid w:val="3B7D147C"/>
    <w:rsid w:val="3B8064FD"/>
    <w:rsid w:val="3B8369D0"/>
    <w:rsid w:val="3B9685D6"/>
    <w:rsid w:val="3BF6FC49"/>
    <w:rsid w:val="3C16ED7F"/>
    <w:rsid w:val="3C27BC56"/>
    <w:rsid w:val="3C2CD8FF"/>
    <w:rsid w:val="3C55CAD6"/>
    <w:rsid w:val="3C68E6A8"/>
    <w:rsid w:val="3C7635B7"/>
    <w:rsid w:val="3C9165D6"/>
    <w:rsid w:val="3CAA0B4B"/>
    <w:rsid w:val="3CC7122F"/>
    <w:rsid w:val="3CCA6C2E"/>
    <w:rsid w:val="3CDD32BC"/>
    <w:rsid w:val="3CF2C68A"/>
    <w:rsid w:val="3CFBCF9D"/>
    <w:rsid w:val="3D032271"/>
    <w:rsid w:val="3D1E4AD5"/>
    <w:rsid w:val="3D29B0A8"/>
    <w:rsid w:val="3D5D7A25"/>
    <w:rsid w:val="3D62ED7A"/>
    <w:rsid w:val="3D6F1F9D"/>
    <w:rsid w:val="3D8421B0"/>
    <w:rsid w:val="3D8E3597"/>
    <w:rsid w:val="3DE18EE0"/>
    <w:rsid w:val="3DFF687A"/>
    <w:rsid w:val="3E121932"/>
    <w:rsid w:val="3E17F430"/>
    <w:rsid w:val="3E1D3CDF"/>
    <w:rsid w:val="3E1DEC73"/>
    <w:rsid w:val="3E5F9C9D"/>
    <w:rsid w:val="3E6768C5"/>
    <w:rsid w:val="3E96A940"/>
    <w:rsid w:val="3EA32230"/>
    <w:rsid w:val="3EA38D8F"/>
    <w:rsid w:val="3EB61BC3"/>
    <w:rsid w:val="3ECA90A2"/>
    <w:rsid w:val="3EFD23EC"/>
    <w:rsid w:val="3EFEC36B"/>
    <w:rsid w:val="3F04B94B"/>
    <w:rsid w:val="3F074B8D"/>
    <w:rsid w:val="3F077F24"/>
    <w:rsid w:val="3F098028"/>
    <w:rsid w:val="3F15F23A"/>
    <w:rsid w:val="3F1F9E7A"/>
    <w:rsid w:val="3F2C4DE2"/>
    <w:rsid w:val="3F3657C0"/>
    <w:rsid w:val="3F4CFA04"/>
    <w:rsid w:val="3F8A38F8"/>
    <w:rsid w:val="3FABB2F5"/>
    <w:rsid w:val="3FC98E0A"/>
    <w:rsid w:val="3FCAFA5C"/>
    <w:rsid w:val="3FCC6985"/>
    <w:rsid w:val="3FDB063C"/>
    <w:rsid w:val="3FEAE7DC"/>
    <w:rsid w:val="3FFB6ED2"/>
    <w:rsid w:val="3FFC6418"/>
    <w:rsid w:val="402AF5C4"/>
    <w:rsid w:val="4034A18C"/>
    <w:rsid w:val="4035D335"/>
    <w:rsid w:val="404A9728"/>
    <w:rsid w:val="40825584"/>
    <w:rsid w:val="40E34E09"/>
    <w:rsid w:val="40E85399"/>
    <w:rsid w:val="4128802E"/>
    <w:rsid w:val="413F097D"/>
    <w:rsid w:val="41419A9B"/>
    <w:rsid w:val="41796318"/>
    <w:rsid w:val="419DB2EF"/>
    <w:rsid w:val="41ABC9FC"/>
    <w:rsid w:val="41C3ED78"/>
    <w:rsid w:val="41CA9D7D"/>
    <w:rsid w:val="41CEBB3B"/>
    <w:rsid w:val="41E6EC56"/>
    <w:rsid w:val="41F38C65"/>
    <w:rsid w:val="41F7ACDB"/>
    <w:rsid w:val="4229E8E9"/>
    <w:rsid w:val="423481B2"/>
    <w:rsid w:val="424223F7"/>
    <w:rsid w:val="425DBD87"/>
    <w:rsid w:val="42680D35"/>
    <w:rsid w:val="42D602CC"/>
    <w:rsid w:val="42DB7BEE"/>
    <w:rsid w:val="4311EC73"/>
    <w:rsid w:val="43227083"/>
    <w:rsid w:val="4328B5A3"/>
    <w:rsid w:val="434FFCD9"/>
    <w:rsid w:val="435FBDD9"/>
    <w:rsid w:val="436F0072"/>
    <w:rsid w:val="439E01C5"/>
    <w:rsid w:val="43B906EE"/>
    <w:rsid w:val="445EC88A"/>
    <w:rsid w:val="4470AED5"/>
    <w:rsid w:val="447C5ACE"/>
    <w:rsid w:val="449B3DAA"/>
    <w:rsid w:val="44C33F3D"/>
    <w:rsid w:val="44CCEAEF"/>
    <w:rsid w:val="44E8B83C"/>
    <w:rsid w:val="44EA33D2"/>
    <w:rsid w:val="44EEDFBA"/>
    <w:rsid w:val="4500DD0C"/>
    <w:rsid w:val="45028836"/>
    <w:rsid w:val="450D99DC"/>
    <w:rsid w:val="451247A3"/>
    <w:rsid w:val="451D3A61"/>
    <w:rsid w:val="453AE8C8"/>
    <w:rsid w:val="456A7D6C"/>
    <w:rsid w:val="4580F793"/>
    <w:rsid w:val="45957EA1"/>
    <w:rsid w:val="4597DAAD"/>
    <w:rsid w:val="45ABF24C"/>
    <w:rsid w:val="45BAA24C"/>
    <w:rsid w:val="4653AB47"/>
    <w:rsid w:val="46597B36"/>
    <w:rsid w:val="465F0F9E"/>
    <w:rsid w:val="46A34100"/>
    <w:rsid w:val="46B52B39"/>
    <w:rsid w:val="46BCE06E"/>
    <w:rsid w:val="46D30109"/>
    <w:rsid w:val="46EA18B7"/>
    <w:rsid w:val="4701C18A"/>
    <w:rsid w:val="47064673"/>
    <w:rsid w:val="4720C720"/>
    <w:rsid w:val="475ACFF3"/>
    <w:rsid w:val="477F44A2"/>
    <w:rsid w:val="4792C00D"/>
    <w:rsid w:val="4795113D"/>
    <w:rsid w:val="47A57F67"/>
    <w:rsid w:val="47FE71FC"/>
    <w:rsid w:val="48682E52"/>
    <w:rsid w:val="486E2911"/>
    <w:rsid w:val="4887EB08"/>
    <w:rsid w:val="488DF449"/>
    <w:rsid w:val="489D3B45"/>
    <w:rsid w:val="48DBBFAE"/>
    <w:rsid w:val="49007282"/>
    <w:rsid w:val="4913A856"/>
    <w:rsid w:val="4930BF04"/>
    <w:rsid w:val="49372D7D"/>
    <w:rsid w:val="49B01D0B"/>
    <w:rsid w:val="49C639C0"/>
    <w:rsid w:val="49E5F57B"/>
    <w:rsid w:val="49F174DE"/>
    <w:rsid w:val="49F5D2F4"/>
    <w:rsid w:val="4A09928C"/>
    <w:rsid w:val="4A0EC17D"/>
    <w:rsid w:val="4A28705B"/>
    <w:rsid w:val="4A374F5C"/>
    <w:rsid w:val="4A4A623D"/>
    <w:rsid w:val="4A704CFD"/>
    <w:rsid w:val="4A8F7672"/>
    <w:rsid w:val="4ADF99C1"/>
    <w:rsid w:val="4AEB61EB"/>
    <w:rsid w:val="4B0FDAA6"/>
    <w:rsid w:val="4B171CE4"/>
    <w:rsid w:val="4B3AACB9"/>
    <w:rsid w:val="4B81C5DC"/>
    <w:rsid w:val="4B9AA90B"/>
    <w:rsid w:val="4B9CF684"/>
    <w:rsid w:val="4B9D61BB"/>
    <w:rsid w:val="4B9FE60F"/>
    <w:rsid w:val="4BCBEC2A"/>
    <w:rsid w:val="4BCCF5B1"/>
    <w:rsid w:val="4BEFD0FB"/>
    <w:rsid w:val="4C12FEAB"/>
    <w:rsid w:val="4C20E479"/>
    <w:rsid w:val="4C3A052B"/>
    <w:rsid w:val="4C3E622B"/>
    <w:rsid w:val="4C3F7F90"/>
    <w:rsid w:val="4C5A1EE5"/>
    <w:rsid w:val="4C7BA480"/>
    <w:rsid w:val="4C9C54BF"/>
    <w:rsid w:val="4C9CA816"/>
    <w:rsid w:val="4CB5D9AD"/>
    <w:rsid w:val="4CB957EB"/>
    <w:rsid w:val="4CBF2BD1"/>
    <w:rsid w:val="4CDB3DBB"/>
    <w:rsid w:val="4CE5F699"/>
    <w:rsid w:val="4D23CF2C"/>
    <w:rsid w:val="4D2DF4BD"/>
    <w:rsid w:val="4D363F0C"/>
    <w:rsid w:val="4D51B6FC"/>
    <w:rsid w:val="4D6D1ED8"/>
    <w:rsid w:val="4DA73438"/>
    <w:rsid w:val="4E009879"/>
    <w:rsid w:val="4E1562FB"/>
    <w:rsid w:val="4E493895"/>
    <w:rsid w:val="4E615484"/>
    <w:rsid w:val="4E811417"/>
    <w:rsid w:val="4EA061BE"/>
    <w:rsid w:val="4EADAAED"/>
    <w:rsid w:val="4ECAF529"/>
    <w:rsid w:val="4F01C398"/>
    <w:rsid w:val="4F1BFFEF"/>
    <w:rsid w:val="4F3BDE3A"/>
    <w:rsid w:val="4F526B0C"/>
    <w:rsid w:val="4F866637"/>
    <w:rsid w:val="4F8B951B"/>
    <w:rsid w:val="4FB94BD3"/>
    <w:rsid w:val="4FCFCFC9"/>
    <w:rsid w:val="4FD4BBA7"/>
    <w:rsid w:val="4FE30596"/>
    <w:rsid w:val="4FE36430"/>
    <w:rsid w:val="50019AA4"/>
    <w:rsid w:val="501305CB"/>
    <w:rsid w:val="502E4C9D"/>
    <w:rsid w:val="50362C1D"/>
    <w:rsid w:val="505E4678"/>
    <w:rsid w:val="5073344F"/>
    <w:rsid w:val="5079FC9E"/>
    <w:rsid w:val="50B637FD"/>
    <w:rsid w:val="50C0EA66"/>
    <w:rsid w:val="50D23811"/>
    <w:rsid w:val="50DEC415"/>
    <w:rsid w:val="510899AE"/>
    <w:rsid w:val="5111D5EC"/>
    <w:rsid w:val="5123A3E6"/>
    <w:rsid w:val="51437123"/>
    <w:rsid w:val="51520DE0"/>
    <w:rsid w:val="5158FB44"/>
    <w:rsid w:val="519BE2D5"/>
    <w:rsid w:val="51AC126C"/>
    <w:rsid w:val="51F4AACB"/>
    <w:rsid w:val="5205CA4B"/>
    <w:rsid w:val="5220C09E"/>
    <w:rsid w:val="522D5A02"/>
    <w:rsid w:val="52304C4C"/>
    <w:rsid w:val="5230BC6A"/>
    <w:rsid w:val="5233CB2D"/>
    <w:rsid w:val="5259B587"/>
    <w:rsid w:val="5272B055"/>
    <w:rsid w:val="527E377A"/>
    <w:rsid w:val="528E5F2A"/>
    <w:rsid w:val="52A5DC62"/>
    <w:rsid w:val="52AC8647"/>
    <w:rsid w:val="52D17B75"/>
    <w:rsid w:val="52D66812"/>
    <w:rsid w:val="52E675D4"/>
    <w:rsid w:val="52F0D313"/>
    <w:rsid w:val="53129EF5"/>
    <w:rsid w:val="531AA805"/>
    <w:rsid w:val="53308251"/>
    <w:rsid w:val="533CCE3B"/>
    <w:rsid w:val="53444D09"/>
    <w:rsid w:val="53720C32"/>
    <w:rsid w:val="537A5263"/>
    <w:rsid w:val="537B576E"/>
    <w:rsid w:val="5388724F"/>
    <w:rsid w:val="53BE2E2C"/>
    <w:rsid w:val="53C9B5FB"/>
    <w:rsid w:val="53E030AD"/>
    <w:rsid w:val="53F84C27"/>
    <w:rsid w:val="53F8A60F"/>
    <w:rsid w:val="5411ACE8"/>
    <w:rsid w:val="543D3CE8"/>
    <w:rsid w:val="544F30C8"/>
    <w:rsid w:val="546CE9E0"/>
    <w:rsid w:val="54723873"/>
    <w:rsid w:val="5476CB0E"/>
    <w:rsid w:val="54A81D23"/>
    <w:rsid w:val="54A9645D"/>
    <w:rsid w:val="54E9BE65"/>
    <w:rsid w:val="54F30BE2"/>
    <w:rsid w:val="5527A3F0"/>
    <w:rsid w:val="553C3EF2"/>
    <w:rsid w:val="553CC8FD"/>
    <w:rsid w:val="55941C88"/>
    <w:rsid w:val="55EC62CC"/>
    <w:rsid w:val="560E775E"/>
    <w:rsid w:val="56399D3D"/>
    <w:rsid w:val="56769DAB"/>
    <w:rsid w:val="5689676E"/>
    <w:rsid w:val="5694605C"/>
    <w:rsid w:val="56A41D7F"/>
    <w:rsid w:val="56C0B919"/>
    <w:rsid w:val="56C8EE01"/>
    <w:rsid w:val="56CE1A63"/>
    <w:rsid w:val="56D1DCBA"/>
    <w:rsid w:val="56F3F667"/>
    <w:rsid w:val="56FADA7C"/>
    <w:rsid w:val="56FD2CC9"/>
    <w:rsid w:val="570158CB"/>
    <w:rsid w:val="57208615"/>
    <w:rsid w:val="57395E0F"/>
    <w:rsid w:val="573B202C"/>
    <w:rsid w:val="573FFEDE"/>
    <w:rsid w:val="575817DF"/>
    <w:rsid w:val="5777CCE0"/>
    <w:rsid w:val="5783CFE0"/>
    <w:rsid w:val="57A2D877"/>
    <w:rsid w:val="57A89436"/>
    <w:rsid w:val="57B3D604"/>
    <w:rsid w:val="57B959B8"/>
    <w:rsid w:val="57CEB6A3"/>
    <w:rsid w:val="57DE7C44"/>
    <w:rsid w:val="581103C9"/>
    <w:rsid w:val="584FF4CB"/>
    <w:rsid w:val="58892D14"/>
    <w:rsid w:val="58EA1933"/>
    <w:rsid w:val="592D88EB"/>
    <w:rsid w:val="59366A71"/>
    <w:rsid w:val="594C08C9"/>
    <w:rsid w:val="594CBE64"/>
    <w:rsid w:val="59571781"/>
    <w:rsid w:val="598A51EB"/>
    <w:rsid w:val="598DDAFB"/>
    <w:rsid w:val="59D8A89A"/>
    <w:rsid w:val="5A14F92E"/>
    <w:rsid w:val="5A32742F"/>
    <w:rsid w:val="5A4C9FBA"/>
    <w:rsid w:val="5A52EEE1"/>
    <w:rsid w:val="5A97B242"/>
    <w:rsid w:val="5AA235A5"/>
    <w:rsid w:val="5AC1A7B3"/>
    <w:rsid w:val="5AF966DB"/>
    <w:rsid w:val="5B0BC2CA"/>
    <w:rsid w:val="5B0DC7AD"/>
    <w:rsid w:val="5B0F232B"/>
    <w:rsid w:val="5B200534"/>
    <w:rsid w:val="5B378E21"/>
    <w:rsid w:val="5B57A9BB"/>
    <w:rsid w:val="5B7C1C47"/>
    <w:rsid w:val="5B848F53"/>
    <w:rsid w:val="5B9AEAB8"/>
    <w:rsid w:val="5BB29E0D"/>
    <w:rsid w:val="5BE8422D"/>
    <w:rsid w:val="5BEC3D50"/>
    <w:rsid w:val="5BED42F9"/>
    <w:rsid w:val="5C02EBC3"/>
    <w:rsid w:val="5C1D5094"/>
    <w:rsid w:val="5C7F079E"/>
    <w:rsid w:val="5C98389E"/>
    <w:rsid w:val="5CC3C7DB"/>
    <w:rsid w:val="5CD3A378"/>
    <w:rsid w:val="5CD8D0A3"/>
    <w:rsid w:val="5CFCEDEC"/>
    <w:rsid w:val="5D180D87"/>
    <w:rsid w:val="5D19F8C4"/>
    <w:rsid w:val="5D3F5749"/>
    <w:rsid w:val="5D59A4AB"/>
    <w:rsid w:val="5D66BFA6"/>
    <w:rsid w:val="5D6E73A5"/>
    <w:rsid w:val="5D95F7DE"/>
    <w:rsid w:val="5DA95D04"/>
    <w:rsid w:val="5DAA798B"/>
    <w:rsid w:val="5DD01C44"/>
    <w:rsid w:val="5DD7E868"/>
    <w:rsid w:val="5DDB5E83"/>
    <w:rsid w:val="5DE3356D"/>
    <w:rsid w:val="5E2248EF"/>
    <w:rsid w:val="5E2A8881"/>
    <w:rsid w:val="5E2BFFCC"/>
    <w:rsid w:val="5E35A26B"/>
    <w:rsid w:val="5E544B79"/>
    <w:rsid w:val="5E68C671"/>
    <w:rsid w:val="5E957F18"/>
    <w:rsid w:val="5ECA32C0"/>
    <w:rsid w:val="5EECF893"/>
    <w:rsid w:val="5F1F49B8"/>
    <w:rsid w:val="5F403BBC"/>
    <w:rsid w:val="5F5CF179"/>
    <w:rsid w:val="5F74474C"/>
    <w:rsid w:val="5F992790"/>
    <w:rsid w:val="5FC24929"/>
    <w:rsid w:val="5FCBEBB7"/>
    <w:rsid w:val="5FEAF9C2"/>
    <w:rsid w:val="601C1DC4"/>
    <w:rsid w:val="602260B3"/>
    <w:rsid w:val="6034716E"/>
    <w:rsid w:val="603D1F5F"/>
    <w:rsid w:val="606EE2DD"/>
    <w:rsid w:val="6079A869"/>
    <w:rsid w:val="60888CF1"/>
    <w:rsid w:val="608AA34F"/>
    <w:rsid w:val="60A20426"/>
    <w:rsid w:val="60BAD556"/>
    <w:rsid w:val="60CC5189"/>
    <w:rsid w:val="60CE5FC7"/>
    <w:rsid w:val="61736D47"/>
    <w:rsid w:val="6196E2F3"/>
    <w:rsid w:val="61F66831"/>
    <w:rsid w:val="620223A8"/>
    <w:rsid w:val="62192FB8"/>
    <w:rsid w:val="6245EBA7"/>
    <w:rsid w:val="624CCF81"/>
    <w:rsid w:val="628A0FA7"/>
    <w:rsid w:val="6290CF77"/>
    <w:rsid w:val="629BA721"/>
    <w:rsid w:val="62A1657C"/>
    <w:rsid w:val="62B1F2DB"/>
    <w:rsid w:val="62FFB2EF"/>
    <w:rsid w:val="631D8597"/>
    <w:rsid w:val="63297AFB"/>
    <w:rsid w:val="632FEB5F"/>
    <w:rsid w:val="633220BE"/>
    <w:rsid w:val="6342BFE7"/>
    <w:rsid w:val="63711EFF"/>
    <w:rsid w:val="6381F870"/>
    <w:rsid w:val="63866805"/>
    <w:rsid w:val="638BDBA2"/>
    <w:rsid w:val="63B6FDCD"/>
    <w:rsid w:val="63B955FC"/>
    <w:rsid w:val="63D50303"/>
    <w:rsid w:val="63E2DDEF"/>
    <w:rsid w:val="63F8CCCB"/>
    <w:rsid w:val="640CECC3"/>
    <w:rsid w:val="64167143"/>
    <w:rsid w:val="643B785F"/>
    <w:rsid w:val="64558632"/>
    <w:rsid w:val="645E1194"/>
    <w:rsid w:val="6498E848"/>
    <w:rsid w:val="64AAB094"/>
    <w:rsid w:val="65157B3D"/>
    <w:rsid w:val="65179DE9"/>
    <w:rsid w:val="6517B2FA"/>
    <w:rsid w:val="651F0971"/>
    <w:rsid w:val="653C7EDB"/>
    <w:rsid w:val="653E18AD"/>
    <w:rsid w:val="6549CB6C"/>
    <w:rsid w:val="6549DC02"/>
    <w:rsid w:val="6581AC36"/>
    <w:rsid w:val="6584A081"/>
    <w:rsid w:val="659EC27A"/>
    <w:rsid w:val="65A8A194"/>
    <w:rsid w:val="65CAD496"/>
    <w:rsid w:val="65D7949E"/>
    <w:rsid w:val="65DFC8DC"/>
    <w:rsid w:val="65E3F3DE"/>
    <w:rsid w:val="6606C358"/>
    <w:rsid w:val="660757C5"/>
    <w:rsid w:val="660E3DE2"/>
    <w:rsid w:val="661D2BFF"/>
    <w:rsid w:val="66278BF3"/>
    <w:rsid w:val="6628C583"/>
    <w:rsid w:val="6659D5CA"/>
    <w:rsid w:val="66802B1B"/>
    <w:rsid w:val="66B77F6C"/>
    <w:rsid w:val="66DA4E28"/>
    <w:rsid w:val="670FD27A"/>
    <w:rsid w:val="67190971"/>
    <w:rsid w:val="674DE921"/>
    <w:rsid w:val="6792E4B2"/>
    <w:rsid w:val="679A5314"/>
    <w:rsid w:val="67AF9726"/>
    <w:rsid w:val="67C5187B"/>
    <w:rsid w:val="67C87CEA"/>
    <w:rsid w:val="67E67CF7"/>
    <w:rsid w:val="67EBB078"/>
    <w:rsid w:val="67EE6010"/>
    <w:rsid w:val="67F96B9E"/>
    <w:rsid w:val="681E5993"/>
    <w:rsid w:val="68435931"/>
    <w:rsid w:val="684FC653"/>
    <w:rsid w:val="68558A97"/>
    <w:rsid w:val="686109CE"/>
    <w:rsid w:val="6878108A"/>
    <w:rsid w:val="68902FE8"/>
    <w:rsid w:val="6899EB26"/>
    <w:rsid w:val="68B264D8"/>
    <w:rsid w:val="68BDFA2A"/>
    <w:rsid w:val="68DE6B31"/>
    <w:rsid w:val="68E70512"/>
    <w:rsid w:val="68ED9D68"/>
    <w:rsid w:val="6919CFCD"/>
    <w:rsid w:val="695088B1"/>
    <w:rsid w:val="697B442C"/>
    <w:rsid w:val="699450B0"/>
    <w:rsid w:val="69B3A095"/>
    <w:rsid w:val="69E2ECF3"/>
    <w:rsid w:val="69FAA48F"/>
    <w:rsid w:val="6A257BB4"/>
    <w:rsid w:val="6A49F344"/>
    <w:rsid w:val="6A7017A6"/>
    <w:rsid w:val="6A82C364"/>
    <w:rsid w:val="6AAC7761"/>
    <w:rsid w:val="6AB54D33"/>
    <w:rsid w:val="6AC2AEE3"/>
    <w:rsid w:val="6AD8F64E"/>
    <w:rsid w:val="6ADB171E"/>
    <w:rsid w:val="6AEFC23B"/>
    <w:rsid w:val="6B177E77"/>
    <w:rsid w:val="6B29B5DF"/>
    <w:rsid w:val="6B588B0C"/>
    <w:rsid w:val="6B7B866A"/>
    <w:rsid w:val="6BA49F3C"/>
    <w:rsid w:val="6BB6AA55"/>
    <w:rsid w:val="6BBA04C1"/>
    <w:rsid w:val="6BD85987"/>
    <w:rsid w:val="6C298783"/>
    <w:rsid w:val="6C7F9DDA"/>
    <w:rsid w:val="6C9882CE"/>
    <w:rsid w:val="6CA27970"/>
    <w:rsid w:val="6CA8B8BC"/>
    <w:rsid w:val="6CC3DC13"/>
    <w:rsid w:val="6CF45B6D"/>
    <w:rsid w:val="6D25A1BB"/>
    <w:rsid w:val="6D43F83B"/>
    <w:rsid w:val="6DA0AD84"/>
    <w:rsid w:val="6DA83703"/>
    <w:rsid w:val="6DBD58B7"/>
    <w:rsid w:val="6DC02C7D"/>
    <w:rsid w:val="6DD1C40F"/>
    <w:rsid w:val="6DDD453F"/>
    <w:rsid w:val="6DE1206C"/>
    <w:rsid w:val="6DEC05A9"/>
    <w:rsid w:val="6DFB8EDE"/>
    <w:rsid w:val="6E04B76C"/>
    <w:rsid w:val="6E142BD2"/>
    <w:rsid w:val="6E15894B"/>
    <w:rsid w:val="6E1A9B56"/>
    <w:rsid w:val="6E2AD0F8"/>
    <w:rsid w:val="6E3739BB"/>
    <w:rsid w:val="6E416641"/>
    <w:rsid w:val="6E48AF7C"/>
    <w:rsid w:val="6E63521A"/>
    <w:rsid w:val="6E772BC5"/>
    <w:rsid w:val="6E7B121F"/>
    <w:rsid w:val="6E83131D"/>
    <w:rsid w:val="6E9046B5"/>
    <w:rsid w:val="6E9771AC"/>
    <w:rsid w:val="6EBED493"/>
    <w:rsid w:val="6EC0D0B2"/>
    <w:rsid w:val="6ED61D1D"/>
    <w:rsid w:val="6EEC9786"/>
    <w:rsid w:val="6F1BA315"/>
    <w:rsid w:val="6F25D837"/>
    <w:rsid w:val="6F400E27"/>
    <w:rsid w:val="6F67ECEE"/>
    <w:rsid w:val="6F73670F"/>
    <w:rsid w:val="6F78ABAC"/>
    <w:rsid w:val="6FBE649A"/>
    <w:rsid w:val="6FC477A8"/>
    <w:rsid w:val="6FCC4019"/>
    <w:rsid w:val="6FD27E57"/>
    <w:rsid w:val="6FDA2A5A"/>
    <w:rsid w:val="6FDF5057"/>
    <w:rsid w:val="702FE378"/>
    <w:rsid w:val="70335BCC"/>
    <w:rsid w:val="7056BB7F"/>
    <w:rsid w:val="705E8388"/>
    <w:rsid w:val="7062438F"/>
    <w:rsid w:val="706F3F8A"/>
    <w:rsid w:val="70BF8FAE"/>
    <w:rsid w:val="715990A3"/>
    <w:rsid w:val="717159ED"/>
    <w:rsid w:val="7173F2D9"/>
    <w:rsid w:val="717D4DAC"/>
    <w:rsid w:val="717E7FDE"/>
    <w:rsid w:val="71957753"/>
    <w:rsid w:val="71DB9506"/>
    <w:rsid w:val="71E25942"/>
    <w:rsid w:val="71EFC7DE"/>
    <w:rsid w:val="720DBDDF"/>
    <w:rsid w:val="72255CE0"/>
    <w:rsid w:val="725E021F"/>
    <w:rsid w:val="72B3F28B"/>
    <w:rsid w:val="72BF1607"/>
    <w:rsid w:val="72C11954"/>
    <w:rsid w:val="72C2E632"/>
    <w:rsid w:val="72EB8D59"/>
    <w:rsid w:val="72F211C1"/>
    <w:rsid w:val="72F3727E"/>
    <w:rsid w:val="72F6F8A0"/>
    <w:rsid w:val="72F7FF16"/>
    <w:rsid w:val="72FB719E"/>
    <w:rsid w:val="72FBAF07"/>
    <w:rsid w:val="730A2BD9"/>
    <w:rsid w:val="7320CDBA"/>
    <w:rsid w:val="7339C346"/>
    <w:rsid w:val="7347A8DA"/>
    <w:rsid w:val="735E4586"/>
    <w:rsid w:val="73657A7F"/>
    <w:rsid w:val="7365B914"/>
    <w:rsid w:val="7390714F"/>
    <w:rsid w:val="73B2F013"/>
    <w:rsid w:val="73B5D444"/>
    <w:rsid w:val="73CC1139"/>
    <w:rsid w:val="73D93C43"/>
    <w:rsid w:val="73E08037"/>
    <w:rsid w:val="73E6C009"/>
    <w:rsid w:val="73FBC15C"/>
    <w:rsid w:val="73FE521A"/>
    <w:rsid w:val="74013E6B"/>
    <w:rsid w:val="74051C9C"/>
    <w:rsid w:val="740AEAE2"/>
    <w:rsid w:val="7445ADD2"/>
    <w:rsid w:val="7470A64B"/>
    <w:rsid w:val="748B843D"/>
    <w:rsid w:val="749904C5"/>
    <w:rsid w:val="749EF4BF"/>
    <w:rsid w:val="74C09852"/>
    <w:rsid w:val="74C2B820"/>
    <w:rsid w:val="74CC185F"/>
    <w:rsid w:val="74D593A7"/>
    <w:rsid w:val="74E74166"/>
    <w:rsid w:val="74F3AB59"/>
    <w:rsid w:val="74F3D317"/>
    <w:rsid w:val="750DCBFA"/>
    <w:rsid w:val="7536A9D6"/>
    <w:rsid w:val="75489321"/>
    <w:rsid w:val="7595F91E"/>
    <w:rsid w:val="759C3FC9"/>
    <w:rsid w:val="75CAE036"/>
    <w:rsid w:val="75CC46F7"/>
    <w:rsid w:val="75F3FBA9"/>
    <w:rsid w:val="75F5096B"/>
    <w:rsid w:val="75FF541C"/>
    <w:rsid w:val="76022F81"/>
    <w:rsid w:val="760368D1"/>
    <w:rsid w:val="76467F13"/>
    <w:rsid w:val="76544C0F"/>
    <w:rsid w:val="7691F2C7"/>
    <w:rsid w:val="76977D4E"/>
    <w:rsid w:val="76B7C933"/>
    <w:rsid w:val="76D1B224"/>
    <w:rsid w:val="76F2F6B9"/>
    <w:rsid w:val="76F7730C"/>
    <w:rsid w:val="76FFDBCC"/>
    <w:rsid w:val="771F8E99"/>
    <w:rsid w:val="7738102A"/>
    <w:rsid w:val="7742FCD1"/>
    <w:rsid w:val="7765F230"/>
    <w:rsid w:val="776DAFBA"/>
    <w:rsid w:val="776E1C62"/>
    <w:rsid w:val="77734893"/>
    <w:rsid w:val="77932275"/>
    <w:rsid w:val="77A100A9"/>
    <w:rsid w:val="77A21395"/>
    <w:rsid w:val="77C3CB64"/>
    <w:rsid w:val="77C5B1B6"/>
    <w:rsid w:val="77EAB043"/>
    <w:rsid w:val="77FFA9A8"/>
    <w:rsid w:val="78433473"/>
    <w:rsid w:val="787F5F6C"/>
    <w:rsid w:val="78977E2E"/>
    <w:rsid w:val="78A277EE"/>
    <w:rsid w:val="78B1AF1B"/>
    <w:rsid w:val="78DD5615"/>
    <w:rsid w:val="78EF555E"/>
    <w:rsid w:val="78F9076D"/>
    <w:rsid w:val="790A6799"/>
    <w:rsid w:val="79176C86"/>
    <w:rsid w:val="791ABEAE"/>
    <w:rsid w:val="79258EDA"/>
    <w:rsid w:val="793EFA19"/>
    <w:rsid w:val="795957F2"/>
    <w:rsid w:val="796C04C5"/>
    <w:rsid w:val="796E9906"/>
    <w:rsid w:val="796FCDDA"/>
    <w:rsid w:val="79AC4E3D"/>
    <w:rsid w:val="79AD5BFF"/>
    <w:rsid w:val="79B182F1"/>
    <w:rsid w:val="79B2765C"/>
    <w:rsid w:val="79CF8343"/>
    <w:rsid w:val="79DA6302"/>
    <w:rsid w:val="79E7519E"/>
    <w:rsid w:val="79F8C41F"/>
    <w:rsid w:val="7A05745F"/>
    <w:rsid w:val="7A1BD8BC"/>
    <w:rsid w:val="7A414711"/>
    <w:rsid w:val="7A492D7A"/>
    <w:rsid w:val="7A5048CB"/>
    <w:rsid w:val="7A9220A2"/>
    <w:rsid w:val="7A938FF0"/>
    <w:rsid w:val="7AB87BD5"/>
    <w:rsid w:val="7AE74EEF"/>
    <w:rsid w:val="7B272FAA"/>
    <w:rsid w:val="7B65CB6F"/>
    <w:rsid w:val="7B6BE31C"/>
    <w:rsid w:val="7B760C51"/>
    <w:rsid w:val="7B931669"/>
    <w:rsid w:val="7B9BA180"/>
    <w:rsid w:val="7BCDAD92"/>
    <w:rsid w:val="7BE4D9EE"/>
    <w:rsid w:val="7C1E6AC9"/>
    <w:rsid w:val="7C326647"/>
    <w:rsid w:val="7C3A2116"/>
    <w:rsid w:val="7C70598E"/>
    <w:rsid w:val="7C7F0955"/>
    <w:rsid w:val="7CAD4FB3"/>
    <w:rsid w:val="7CCA5667"/>
    <w:rsid w:val="7CD7EE8A"/>
    <w:rsid w:val="7CDDA0A8"/>
    <w:rsid w:val="7CE18E8C"/>
    <w:rsid w:val="7D0C6143"/>
    <w:rsid w:val="7D16C63C"/>
    <w:rsid w:val="7D35C8C2"/>
    <w:rsid w:val="7D4641B7"/>
    <w:rsid w:val="7D49CC1B"/>
    <w:rsid w:val="7D927148"/>
    <w:rsid w:val="7D9578D5"/>
    <w:rsid w:val="7D95B340"/>
    <w:rsid w:val="7DB29F79"/>
    <w:rsid w:val="7DC29C49"/>
    <w:rsid w:val="7DDD80F2"/>
    <w:rsid w:val="7E3721CB"/>
    <w:rsid w:val="7E79BC58"/>
    <w:rsid w:val="7EBB57CC"/>
    <w:rsid w:val="7ED251E1"/>
    <w:rsid w:val="7EE783B9"/>
    <w:rsid w:val="7EFAB955"/>
    <w:rsid w:val="7F069612"/>
    <w:rsid w:val="7F18C3D1"/>
    <w:rsid w:val="7F26D459"/>
    <w:rsid w:val="7F350962"/>
    <w:rsid w:val="7F495A56"/>
    <w:rsid w:val="7F612CD9"/>
    <w:rsid w:val="7F8647FE"/>
    <w:rsid w:val="7FB02593"/>
    <w:rsid w:val="7FB1F40E"/>
    <w:rsid w:val="7FEE72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68C5"/>
  <w15:chartTrackingRefBased/>
  <w15:docId w15:val="{C87F5C2C-94D1-400C-BAB3-04EA07F005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google.com/url?q=https://www.todomicro.com.ar/arduino/176-acelerometro-y-giroscopio-mpu-6050.html&amp;opi=95576897&amp;sa=U&amp;ved=0ahUKEwizqZaIl_KEAxUkppUCHbnWD-oQgOUECBY&amp;usg=AOvVaw2UHj_7SBNnNP0Y-v6rfv4h" TargetMode="External" Id="Ree56bf92351344db" /><Relationship Type="http://schemas.openxmlformats.org/officeDocument/2006/relationships/hyperlink" Target="https://articulo.mercadolibre.com.ar/MLA-1406668761-sensor-modulo-acelerometro-giroscopio-6-ejes-mpu6050-arduino-_JM" TargetMode="External" Id="Re692f04333b143f2" /><Relationship Type="http://schemas.openxmlformats.org/officeDocument/2006/relationships/hyperlink" Target="https://www.mercadolibre.com.ar/placa-desarrollo-raspberry-pi-pico-w-rp2040-con-wifi/p/MLA34289250?pdp_filters=category:MLA372999" TargetMode="External" Id="R421b373d4b174b2b" /><Relationship Type="http://schemas.openxmlformats.org/officeDocument/2006/relationships/numbering" Target="numbering.xml" Id="Rb36c09b714ad4c57" /><Relationship Type="http://schemas.openxmlformats.org/officeDocument/2006/relationships/hyperlink" Target="https://www.mercadolibre.com.ar/placa-experimental-protoboard-830-puntos-arduino-electronica/p/MLA27915857?pdp_filters=category:MLA11830" TargetMode="External" Id="R7e21c1a40b8f4108" /><Relationship Type="http://schemas.openxmlformats.org/officeDocument/2006/relationships/hyperlink" Target="https://articulo.mercadolibre.com.ar/MLA-927644290-modulo-relay-rele-2-canales-optoacoplado-12v-arduino-hobb-_JM" TargetMode="External" Id="R9a2c72aaaaaa433a" /><Relationship Type="http://schemas.openxmlformats.org/officeDocument/2006/relationships/hyperlink" Target="https://articulo.mercadolibre.com.ar/MLA-1103567839-placa-uno-r3-compatible-arduino-con-cable-usb-zocalo-emakers-_JM" TargetMode="External" Id="Rcc0f47101f194a9d" /><Relationship Type="http://schemas.openxmlformats.org/officeDocument/2006/relationships/hyperlink" Target="https://articulo.mercadolibre.com.ar/MLA-818043421-micro-motor-dc-n20-6v-150rpm-caja-reductara-de-6-y-9-volts-_JM" TargetMode="External" Id="Rc1d4ff1d0bff412d" /><Relationship Type="http://schemas.openxmlformats.org/officeDocument/2006/relationships/hyperlink" Target="https://www.googleadservices.com/pagead/aclk?sa=L&amp;ai=DChcSEwi_yqH544CFAxWQVUgAHdOiBd8YABANGgJjZQ&amp;ase=2&amp;gclid=CjwKCAjw7-SvBhB6EiwAwYdCAR0tKaI6scdtUpNfTf81nA5_CvQSNzAN2NvTJyb-kysuEXZn29C6vRoCht4QAvD_BwE&amp;ohost=www.google.com&amp;cid=CAESVeD2bzfgzOYkaSI57boHFtI_rr7B8csDZEY7A8ipG8W2sIAV2kD2jbRapYaKYInTks_-zisbgsMpLvqNHMawyjvr-_xpHzKm1FeX1y8cXjKnzi8pbjA&amp;sig=AOD64_3lC8OKv6kPvU7fCqcUl0TaCpsvQA&amp;ctype=5&amp;q=&amp;nis=4&amp;ved=2ahUKEwjojJv544CFAxVJqZUCHdj3DfAQ9aACKAB6BAgGEA4&amp;adurl=" TargetMode="External" Id="Rc384ca1c814542a1" /><Relationship Type="http://schemas.openxmlformats.org/officeDocument/2006/relationships/hyperlink" Target="https://click1.mercadolibre.com.ar/mclics/clicks/external/MLA/count?a=UDXSVn%2FZkwXyR3hEv8h4uI6eb0hvr4wp6JGYo6mJPxU7duOto0YVYI4Fg3RKyLkVDaaylWY%2BvATzvDrpOp7wqgN4kYRY31r%2BW%2FS7Z2NAj0HuG8OcQPAf%2FMeH4H4cZHT%2BuxcbSW4zIhrUNAKnl4DaUwOlQjmrRHqkb8bNs8cIUJacIlyXRc38ylIsxCJWRaH5KeAT03BN9Yu%2FvjaOsqHGm0RoFspaz9ADJKc4B7wlQGKspVq3L8QSU1OHzzyWY8aZsU%2B2zsvP0DvvS0gGhGe6HluF0ZkFMG%2FvO0p6dZYz%2FRhwXZ57V%2FcLRq0bBc33cUAXwPLK7aKSYW6m76y9wpvvEoDlw9d5g9D4oGrJIrRerI4HBQdkyM%2BNzecPLJgar3CZ3gkDsmvUPKQgwjZ7pb4Q4CbjbYt1A%2FjfG3Qut5faEnsb4IcwccvO72Jzm3i5z49dZ0ubg4K1yc4c0qiglw2MiG7AKe3KSvtoti3jZdxN8rovZBPOP9dibCsBvVKqXFkZlBQuNQ9oNSVtpUmkqUbUIbUNk%2BzurhJYMwMG6tJyo7SI6KWdBAbKGAvdbZx3jHS6A7vVoPGe3uOzypS5xHZnAfSIjzyhOmNZDQGFmx0I0pv1Ltz70tXO1XDGYDsteqJd0UaJERzCuJa7KUYy0upD8Xh5YjLswevH61we1c607g4rwHa6xl3kXkwxDBe%2FHJD4d91YR44vkS%2F1Qt0%3D&amp;e=mclics%2Fgtins%2B17001%2Cmclics%2Fadvertising-results-augmenter-on%2B15098%2Cmclics%2Fvariant-candidates%2B31710%2Cmclics%2Fsearch-list-ad-algorithm%2BDEFAULT%2Cmclics%2Fmax-bid-capped%2B36383%2Cmclics%2Fmax-bid-item-factor%2B23927%2Cmclics%2Fpads-score-mla%2B17263%2Cmclics%2Flax-top-domain%2B23443&amp;rb=x" TargetMode="External" Id="Raf0f8a6fec1d4be9" /><Relationship Type="http://schemas.openxmlformats.org/officeDocument/2006/relationships/image" Target="/media/image.png" Id="R8a4b7524aa5a4689" /><Relationship Type="http://schemas.openxmlformats.org/officeDocument/2006/relationships/image" Target="/media/image2.png" Id="R06be5eea78d74b9c" /><Relationship Type="http://schemas.microsoft.com/office/2020/10/relationships/intelligence" Target="intelligence2.xml" Id="R0a543cd3cc3f46c8" /><Relationship Type="http://schemas.openxmlformats.org/officeDocument/2006/relationships/image" Target="/media/image3.png" Id="R003dd21ce2cc408f" /><Relationship Type="http://schemas.openxmlformats.org/officeDocument/2006/relationships/image" Target="/media/image4.png" Id="Re1b3870e99074520" /><Relationship Type="http://schemas.openxmlformats.org/officeDocument/2006/relationships/image" Target="/media/image5.png" Id="R4955142be36c4de6" /><Relationship Type="http://schemas.openxmlformats.org/officeDocument/2006/relationships/hyperlink" Target="https://trello.com/1/cards/666756a20e25a47f26b87ed2/attachments/66675aaf1b0aa6f841b82690/download/Video_de_WhatsApp_2024-06-10_a_las_16.55.23_56777f08.mp4" TargetMode="External" Id="Rba6b80462b4240db" /><Relationship Type="http://schemas.openxmlformats.org/officeDocument/2006/relationships/hyperlink" Target="https://trello.com/1/cards/66675994a5f4723d6d203b7b/attachments/66675b835d1c6c84eb18770f/download/Video_de_WhatsApp_2024-06-10_a_las_16.56.39_bfb72b01.mp4" TargetMode="External" Id="Rb7f675bc6fc540cb" /><Relationship Type="http://schemas.openxmlformats.org/officeDocument/2006/relationships/image" Target="/media/image6.png" Id="R511fb950e3d64b90" /><Relationship Type="http://schemas.openxmlformats.org/officeDocument/2006/relationships/image" Target="/media/image7.png" Id="R45a6a94f02a5477b" /><Relationship Type="http://schemas.openxmlformats.org/officeDocument/2006/relationships/image" Target="/media/image8.png" Id="R6284cd24ca78493a" /><Relationship Type="http://schemas.openxmlformats.org/officeDocument/2006/relationships/image" Target="/media/image9.png" Id="Rca3d8741c92343f2" /><Relationship Type="http://schemas.openxmlformats.org/officeDocument/2006/relationships/image" Target="/media/imagea.png" Id="R9a1592cf4b59484d" /><Relationship Type="http://schemas.openxmlformats.org/officeDocument/2006/relationships/image" Target="/media/imageb.png" Id="R51f4bf09e8b84940" /><Relationship Type="http://schemas.openxmlformats.org/officeDocument/2006/relationships/image" Target="/media/imagec.png" Id="R2e0a0f9b420346a2" /><Relationship Type="http://schemas.openxmlformats.org/officeDocument/2006/relationships/image" Target="/media/imaged.png" Id="R74c28f3917174fb1" /><Relationship Type="http://schemas.openxmlformats.org/officeDocument/2006/relationships/image" Target="/media/image.jpg" Id="R1f18b56578fc44f6" /><Relationship Type="http://schemas.openxmlformats.org/officeDocument/2006/relationships/image" Target="/media/imagee.png" Id="Rdf5271b315b7495c" /><Relationship Type="http://schemas.openxmlformats.org/officeDocument/2006/relationships/hyperlink" Target="https://trello.com/1/cards/66f1fe936a880c4bc435f0ef/attachments/66f4642ee810b545fe32dac6/download/Video_de_WhatsApp_protcad_2.mp4" TargetMode="External" Id="Raf5d354178a647b9" /><Relationship Type="http://schemas.openxmlformats.org/officeDocument/2006/relationships/hyperlink" Target="https://trello.com/1/cards/66f1fe936a880c4bc435f0ef/attachments/66f463f9f2ff79074846b93d/download/Video_de_WhatsApp_protcad.mp4" TargetMode="External" Id="R788610646a254b83" /><Relationship Type="http://schemas.openxmlformats.org/officeDocument/2006/relationships/image" Target="/media/image2.jpg" Id="R64365f31a61e404c" /><Relationship Type="http://schemas.openxmlformats.org/officeDocument/2006/relationships/image" Target="/media/image3.jpg" Id="R2f1e227591c9403c" /><Relationship Type="http://schemas.openxmlformats.org/officeDocument/2006/relationships/image" Target="/media/image4.jpg" Id="Rba7cefb6b63c4f35" /><Relationship Type="http://schemas.openxmlformats.org/officeDocument/2006/relationships/image" Target="/media/image5.jpg" Id="R4e046441e682407e" /><Relationship Type="http://schemas.openxmlformats.org/officeDocument/2006/relationships/image" Target="/media/image6.jpg" Id="Rec4564787d1b4337" /><Relationship Type="http://schemas.openxmlformats.org/officeDocument/2006/relationships/image" Target="/media/image7.jpg" Id="R002c5941d4b74a5d" /><Relationship Type="http://schemas.openxmlformats.org/officeDocument/2006/relationships/image" Target="/media/image8.jpg" Id="R3897883962824dd6" /><Relationship Type="http://schemas.openxmlformats.org/officeDocument/2006/relationships/image" Target="/media/image9.jpg" Id="R2d6525e13acf4d25" /><Relationship Type="http://schemas.openxmlformats.org/officeDocument/2006/relationships/image" Target="/media/imagea.jpg" Id="Rce6aefcbf8554bf4" /><Relationship Type="http://schemas.openxmlformats.org/officeDocument/2006/relationships/image" Target="/media/imageb.jpg" Id="R089b8026efca4c79" /><Relationship Type="http://schemas.openxmlformats.org/officeDocument/2006/relationships/image" Target="/media/imagec.jpg" Id="R1e76f9baa81c4caa" /><Relationship Type="http://schemas.openxmlformats.org/officeDocument/2006/relationships/image" Target="/media/imaged.jpg" Id="R221e45f133f043e8" /><Relationship Type="http://schemas.openxmlformats.org/officeDocument/2006/relationships/image" Target="/media/imagee.jpg" Id="R072565b60bdc431f" /><Relationship Type="http://schemas.openxmlformats.org/officeDocument/2006/relationships/image" Target="/media/imagef.jpg" Id="R062261c5171e4417" /><Relationship Type="http://schemas.openxmlformats.org/officeDocument/2006/relationships/image" Target="/media/image10.jpg" Id="R795af2537fc74483" /><Relationship Type="http://schemas.openxmlformats.org/officeDocument/2006/relationships/image" Target="/media/image11.jpg" Id="R28cc0442510346a8" /><Relationship Type="http://schemas.openxmlformats.org/officeDocument/2006/relationships/image" Target="/media/image12.jpg" Id="R5d04c39c80be457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2024-03-12T01:32:53.8090686Z</dcterms:created>
  <dcterms:modified xsi:type="dcterms:W3CDTF">2024-10-15T22:18:43.2622997Z</dcterms:modified>
  <dc:creator>micaela lopez arana</dc:creator>
  <lastModifiedBy>micaela lopez arana</lastModifiedBy>
</coreProperties>
</file>